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23744A" w14:textId="77777777" w:rsidR="00A32A9F" w:rsidRDefault="00291694" w:rsidP="001F364C">
      <w:pPr>
        <w:pStyle w:val="Title"/>
      </w:pPr>
      <w:r>
        <w:t>Fish do not need Visas: the transboundary nature of world fished species</w:t>
      </w:r>
    </w:p>
    <w:p w14:paraId="2931267B" w14:textId="77777777" w:rsidR="00A32A9F" w:rsidRPr="005D1224" w:rsidRDefault="00291694" w:rsidP="001F364C">
      <w:pPr>
        <w:pStyle w:val="Subtitle"/>
        <w:rPr>
          <w:color w:val="FF0000"/>
        </w:rPr>
      </w:pPr>
      <w:r w:rsidRPr="005D1224">
        <w:rPr>
          <w:color w:val="FF0000"/>
        </w:rPr>
        <w:t>DRAFT DO NOT SHARE</w:t>
      </w:r>
    </w:p>
    <w:p w14:paraId="5D9E103A" w14:textId="77777777" w:rsidR="00A32A9F" w:rsidRDefault="00291694" w:rsidP="001F364C">
      <w:pPr>
        <w:pStyle w:val="Author"/>
      </w:pPr>
      <w:r>
        <w:t xml:space="preserve">Authors: </w:t>
      </w:r>
      <w:proofErr w:type="spellStart"/>
      <w:r>
        <w:t>Juliano</w:t>
      </w:r>
      <w:proofErr w:type="spellEnd"/>
      <w:r>
        <w:t xml:space="preserve"> Palacios-</w:t>
      </w:r>
      <w:commentRangeStart w:id="0"/>
      <w:r>
        <w:t>Abrantes</w:t>
      </w:r>
      <w:r>
        <w:rPr>
          <w:vertAlign w:val="superscript"/>
        </w:rPr>
        <w:t>1</w:t>
      </w:r>
      <w:commentRangeEnd w:id="0"/>
      <w:r w:rsidR="00B42FCD">
        <w:rPr>
          <w:rStyle w:val="CommentReference"/>
        </w:rPr>
        <w:commentReference w:id="0"/>
      </w:r>
      <w:r>
        <w:t>, Gabriel Reygondeau</w:t>
      </w:r>
      <w:r>
        <w:rPr>
          <w:vertAlign w:val="superscript"/>
        </w:rPr>
        <w:t>1,2</w:t>
      </w:r>
      <w:r>
        <w:t>, William W.L. Cheung</w:t>
      </w:r>
      <w:r>
        <w:rPr>
          <w:vertAlign w:val="superscript"/>
        </w:rPr>
        <w:t>1</w:t>
      </w:r>
    </w:p>
    <w:p w14:paraId="13E16F38" w14:textId="77777777" w:rsidR="00A32A9F" w:rsidRDefault="00291694" w:rsidP="001F364C">
      <w:pPr>
        <w:pStyle w:val="Date"/>
      </w:pPr>
      <w:r>
        <w:t xml:space="preserve">Affiliations: </w:t>
      </w:r>
      <w:r>
        <w:rPr>
          <w:vertAlign w:val="superscript"/>
        </w:rPr>
        <w:t>1</w:t>
      </w:r>
      <w:r>
        <w:t xml:space="preserve"> Institute for the Oceans and Fisheries, University of British Columbia, Vancouver, Canada, </w:t>
      </w:r>
      <w:r>
        <w:rPr>
          <w:vertAlign w:val="superscript"/>
        </w:rPr>
        <w:t>2</w:t>
      </w:r>
      <w:r>
        <w:t xml:space="preserve"> Yale</w:t>
      </w:r>
      <w:r w:rsidR="00B42FCD">
        <w:t xml:space="preserve"> </w:t>
      </w:r>
      <w:ins w:id="1" w:author="Rev1" w:date="2019-11-25T12:01:00Z">
        <w:r w:rsidR="00B42FCD">
          <w:t xml:space="preserve">University, </w:t>
        </w:r>
      </w:ins>
      <w:ins w:id="2" w:author="Rev1" w:date="2019-11-25T12:02:00Z">
        <w:r w:rsidR="00B42FCD">
          <w:t xml:space="preserve">New Haven, </w:t>
        </w:r>
      </w:ins>
      <w:ins w:id="3" w:author="Rev1" w:date="2019-11-25T12:01:00Z">
        <w:r w:rsidR="00B42FCD">
          <w:t>Connecticut</w:t>
        </w:r>
      </w:ins>
      <w:ins w:id="4" w:author="Rev1" w:date="2019-11-25T12:02:00Z">
        <w:r w:rsidR="00B42FCD">
          <w:t>, USA</w:t>
        </w:r>
      </w:ins>
    </w:p>
    <w:p w14:paraId="4A746B45" w14:textId="77777777" w:rsidR="005D1224" w:rsidRPr="005D1224" w:rsidRDefault="005D1224" w:rsidP="001F364C">
      <w:pPr>
        <w:pStyle w:val="BodyText"/>
        <w:rPr>
          <w:b/>
          <w:bCs/>
        </w:rPr>
      </w:pPr>
      <w:r w:rsidRPr="005D1224">
        <w:rPr>
          <w:b/>
          <w:bCs/>
        </w:rPr>
        <w:t>Note:</w:t>
      </w:r>
    </w:p>
    <w:p w14:paraId="6F440B2F" w14:textId="77777777" w:rsidR="005D1224" w:rsidRDefault="005D1224" w:rsidP="001F364C">
      <w:pPr>
        <w:pStyle w:val="BodyText"/>
        <w:numPr>
          <w:ilvl w:val="0"/>
          <w:numId w:val="3"/>
        </w:numPr>
      </w:pPr>
      <w:r>
        <w:t>Ignore references, they are not formatted</w:t>
      </w:r>
    </w:p>
    <w:p w14:paraId="206DF11A" w14:textId="77777777" w:rsidR="005D1224" w:rsidRDefault="005D1224" w:rsidP="001F364C">
      <w:pPr>
        <w:pStyle w:val="BodyText"/>
        <w:numPr>
          <w:ilvl w:val="0"/>
          <w:numId w:val="3"/>
        </w:numPr>
      </w:pPr>
      <w:r>
        <w:t>Figure 1 will have numbers, not “</w:t>
      </w:r>
      <w:proofErr w:type="spellStart"/>
      <w:r>
        <w:t>los</w:t>
      </w:r>
      <w:proofErr w:type="spellEnd"/>
      <w:r>
        <w:t>, medium, high” labels</w:t>
      </w:r>
    </w:p>
    <w:p w14:paraId="34C742FF" w14:textId="77777777" w:rsidR="001F364C" w:rsidRDefault="005D1224" w:rsidP="001F364C">
      <w:pPr>
        <w:pStyle w:val="BodyText"/>
        <w:numPr>
          <w:ilvl w:val="0"/>
          <w:numId w:val="3"/>
        </w:numPr>
      </w:pPr>
      <w:r>
        <w:t xml:space="preserve">Figure 2. Labels are to be grouped in 3 categories; </w:t>
      </w:r>
    </w:p>
    <w:p w14:paraId="5B61EE3A" w14:textId="77777777" w:rsidR="001F364C" w:rsidRDefault="005D1224" w:rsidP="001F364C">
      <w:pPr>
        <w:pStyle w:val="BodyText"/>
        <w:numPr>
          <w:ilvl w:val="1"/>
          <w:numId w:val="3"/>
        </w:numPr>
      </w:pPr>
      <w:r>
        <w:t>“A – Growing “(</w:t>
      </w:r>
      <w:r w:rsidR="001F364C">
        <w:t xml:space="preserve">Equivalent to </w:t>
      </w:r>
      <w:r>
        <w:t xml:space="preserve">Developing and Rebuilding); </w:t>
      </w:r>
    </w:p>
    <w:p w14:paraId="56FD0CBF" w14:textId="77777777" w:rsidR="001F364C" w:rsidRDefault="005D1224" w:rsidP="001F364C">
      <w:pPr>
        <w:pStyle w:val="BodyText"/>
        <w:numPr>
          <w:ilvl w:val="1"/>
          <w:numId w:val="3"/>
        </w:numPr>
      </w:pPr>
      <w:r>
        <w:t xml:space="preserve">“B – </w:t>
      </w:r>
      <w:r w:rsidR="001F364C">
        <w:t>Fishery over 50% of Peak</w:t>
      </w:r>
      <w:r w:rsidR="00210884">
        <w:t>”</w:t>
      </w:r>
      <w:r>
        <w:t xml:space="preserve"> </w:t>
      </w:r>
      <w:r w:rsidR="001F364C">
        <w:t>(Equivalent of Max. Exploitation)</w:t>
      </w:r>
      <w:r>
        <w:t>,</w:t>
      </w:r>
      <w:r w:rsidR="001F364C">
        <w:t xml:space="preserve"> and</w:t>
      </w:r>
      <w:r>
        <w:t xml:space="preserve"> </w:t>
      </w:r>
    </w:p>
    <w:p w14:paraId="44DEE7E2" w14:textId="77777777" w:rsidR="005D1224" w:rsidRDefault="005D1224" w:rsidP="001F364C">
      <w:pPr>
        <w:pStyle w:val="BodyText"/>
        <w:numPr>
          <w:ilvl w:val="1"/>
          <w:numId w:val="3"/>
        </w:numPr>
      </w:pPr>
      <w:r>
        <w:t>“</w:t>
      </w:r>
      <w:r w:rsidRPr="005D1224">
        <w:t>C - Fishery under 10% of Peak</w:t>
      </w:r>
      <w:r>
        <w:t>”</w:t>
      </w:r>
      <w:r w:rsidR="001F364C">
        <w:t xml:space="preserve"> (Equivalent to Overfished and Collapsed)</w:t>
      </w:r>
    </w:p>
    <w:p w14:paraId="3672A38A" w14:textId="77777777" w:rsidR="00210884" w:rsidRDefault="00210884" w:rsidP="00210884">
      <w:pPr>
        <w:pStyle w:val="BodyText"/>
        <w:numPr>
          <w:ilvl w:val="0"/>
          <w:numId w:val="3"/>
        </w:numPr>
      </w:pPr>
      <w:r>
        <w:t xml:space="preserve">Figure 3. Resolution is low and that’s why you can’t read the names properly </w:t>
      </w:r>
    </w:p>
    <w:p w14:paraId="66F8C830" w14:textId="77777777" w:rsidR="005D1224" w:rsidRPr="005D1224" w:rsidRDefault="005D1224" w:rsidP="001F364C">
      <w:pPr>
        <w:pStyle w:val="BodyText"/>
        <w:numPr>
          <w:ilvl w:val="0"/>
          <w:numId w:val="3"/>
        </w:numPr>
      </w:pPr>
      <w:r>
        <w:t xml:space="preserve">Aiming for </w:t>
      </w:r>
      <w:r>
        <w:rPr>
          <w:i/>
          <w:iCs/>
        </w:rPr>
        <w:t>S</w:t>
      </w:r>
      <w:r w:rsidRPr="005D1224">
        <w:rPr>
          <w:i/>
          <w:iCs/>
        </w:rPr>
        <w:t>cience</w:t>
      </w:r>
      <w:r>
        <w:t xml:space="preserve"> (~2000 words), hence, the format</w:t>
      </w:r>
    </w:p>
    <w:p w14:paraId="7124B838" w14:textId="77777777" w:rsidR="00A32A9F" w:rsidRDefault="00291694" w:rsidP="005D1224">
      <w:pPr>
        <w:pStyle w:val="Heading1"/>
        <w:spacing w:line="360" w:lineRule="auto"/>
        <w:jc w:val="both"/>
      </w:pPr>
      <w:bookmarkStart w:id="5" w:name="main-article"/>
      <w:r>
        <w:t>Main Article</w:t>
      </w:r>
      <w:bookmarkEnd w:id="5"/>
    </w:p>
    <w:p w14:paraId="28BC33EE" w14:textId="484136CF" w:rsidR="00A32A9F" w:rsidRDefault="00291694" w:rsidP="005D1224">
      <w:pPr>
        <w:pStyle w:val="FirstParagraph"/>
        <w:spacing w:line="360" w:lineRule="auto"/>
        <w:ind w:firstLine="720"/>
        <w:jc w:val="both"/>
      </w:pPr>
      <w:r>
        <w:t xml:space="preserve">Species </w:t>
      </w:r>
      <w:ins w:id="6" w:author="Rev1" w:date="2019-11-25T12:04:00Z">
        <w:r w:rsidR="00B42FCD">
          <w:t>distribution around the world is not a random process</w:t>
        </w:r>
      </w:ins>
      <w:del w:id="7" w:author="Rev1" w:date="2019-11-25T12:04:00Z">
        <w:r w:rsidDel="00B42FCD">
          <w:delText>are not randomly distributed in the world</w:delText>
        </w:r>
      </w:del>
      <w:r>
        <w:t xml:space="preserve">. </w:t>
      </w:r>
      <w:commentRangeStart w:id="8"/>
      <w:r>
        <w:t>The</w:t>
      </w:r>
      <w:commentRangeEnd w:id="8"/>
      <w:r w:rsidR="00B42FCD">
        <w:rPr>
          <w:rStyle w:val="CommentReference"/>
        </w:rPr>
        <w:commentReference w:id="8"/>
      </w:r>
      <w:r>
        <w:t xml:space="preserve"> area in space and time </w:t>
      </w:r>
      <w:del w:id="9" w:author="Rev1" w:date="2019-11-25T12:05:00Z">
        <w:r w:rsidDel="00B42FCD">
          <w:delText xml:space="preserve">where </w:delText>
        </w:r>
      </w:del>
      <w:ins w:id="10" w:author="Rev1" w:date="2019-11-25T12:05:00Z">
        <w:r w:rsidR="00B42FCD">
          <w:t xml:space="preserve">that </w:t>
        </w:r>
      </w:ins>
      <w:r>
        <w:t xml:space="preserve">a </w:t>
      </w:r>
      <w:ins w:id="11" w:author="Rev1" w:date="2019-11-25T12:06:00Z">
        <w:r w:rsidR="00B42FCD">
          <w:t xml:space="preserve">species population occupies </w:t>
        </w:r>
      </w:ins>
      <w:ins w:id="12" w:author="Rev1" w:date="2019-11-25T12:07:00Z">
        <w:r w:rsidR="00B42FCD">
          <w:t xml:space="preserve">is a response </w:t>
        </w:r>
      </w:ins>
      <w:del w:id="13" w:author="Rev1" w:date="2019-11-25T12:07:00Z">
        <w:r w:rsidDel="00B42FCD">
          <w:delText xml:space="preserve">stable population lives and reproduces is determined by the species’ fitness response </w:delText>
        </w:r>
      </w:del>
      <w:r>
        <w:t>to</w:t>
      </w:r>
      <w:ins w:id="14" w:author="Rev1" w:date="2019-11-25T12:08:00Z">
        <w:r w:rsidR="00B42FCD" w:rsidRPr="00B42FCD">
          <w:t xml:space="preserve"> </w:t>
        </w:r>
        <w:r w:rsidR="00B42FCD">
          <w:t>the availability of resources as well as to</w:t>
        </w:r>
      </w:ins>
      <w:r>
        <w:t xml:space="preserve"> a series of biotic and abiotic factors</w:t>
      </w:r>
      <w:ins w:id="15" w:author="Rev1" w:date="2019-11-25T12:08:00Z">
        <w:r w:rsidR="00B42FCD">
          <w:t xml:space="preserve"> </w:t>
        </w:r>
      </w:ins>
      <w:del w:id="16" w:author="Rev1" w:date="2019-11-25T12:08:00Z">
        <w:r w:rsidDel="00B42FCD">
          <w:delText xml:space="preserve"> </w:delText>
        </w:r>
      </w:del>
      <w:r>
        <w:t xml:space="preserve">and their influence </w:t>
      </w:r>
      <w:ins w:id="17" w:author="Rev1" w:date="2019-11-25T12:09:00Z">
        <w:r w:rsidR="00B42FCD">
          <w:t>o</w:t>
        </w:r>
      </w:ins>
      <w:del w:id="18" w:author="Rev1" w:date="2019-11-25T12:09:00Z">
        <w:r w:rsidDel="00B42FCD">
          <w:delText>i</w:delText>
        </w:r>
      </w:del>
      <w:r>
        <w:t xml:space="preserve">n </w:t>
      </w:r>
      <w:del w:id="19" w:author="Rev1" w:date="2019-11-25T12:09:00Z">
        <w:r w:rsidDel="00B42FCD">
          <w:delText xml:space="preserve">the </w:delText>
        </w:r>
      </w:del>
      <w:r>
        <w:t>evolutionary process</w:t>
      </w:r>
      <w:ins w:id="20" w:author="Rev1" w:date="2019-11-25T12:09:00Z">
        <w:r w:rsidR="00B42FCD">
          <w:t>es</w:t>
        </w:r>
      </w:ins>
      <w:r>
        <w:t xml:space="preserve"> [@Hunch]. </w:t>
      </w:r>
      <w:ins w:id="21" w:author="Rev1" w:date="2019-11-25T12:11:00Z">
        <w:r w:rsidR="000F07AE">
          <w:t xml:space="preserve">Marine resource management is predicated on knowledge of </w:t>
        </w:r>
      </w:ins>
      <w:del w:id="22" w:author="Rev1" w:date="2019-11-25T12:11:00Z">
        <w:r w:rsidDel="000F07AE">
          <w:delText>S</w:delText>
        </w:r>
      </w:del>
      <w:ins w:id="23" w:author="Rev1" w:date="2019-11-25T12:11:00Z">
        <w:r w:rsidR="000F07AE">
          <w:t>s</w:t>
        </w:r>
      </w:ins>
      <w:r>
        <w:t xml:space="preserve">pecies distributions </w:t>
      </w:r>
      <w:del w:id="24" w:author="Rev1" w:date="2019-11-25T12:11:00Z">
        <w:r w:rsidDel="000F07AE">
          <w:delText xml:space="preserve">are key elements in marine resources management </w:delText>
        </w:r>
      </w:del>
      <w:r>
        <w:t xml:space="preserve">as human-made spatial boundaries are </w:t>
      </w:r>
      <w:del w:id="25" w:author="Rev1" w:date="2019-11-25T12:11:00Z">
        <w:r w:rsidDel="000F07AE">
          <w:delText>a major part of</w:delText>
        </w:r>
      </w:del>
      <w:ins w:id="26" w:author="Rev1" w:date="2019-11-25T12:11:00Z">
        <w:r w:rsidR="000F07AE">
          <w:t>inherent to</w:t>
        </w:r>
      </w:ins>
      <w:r>
        <w:t xml:space="preserve"> </w:t>
      </w:r>
      <w:ins w:id="27" w:author="Rev1" w:date="2019-11-25T12:12:00Z">
        <w:r w:rsidR="000F07AE">
          <w:t xml:space="preserve">existing </w:t>
        </w:r>
      </w:ins>
      <w:del w:id="28" w:author="Rev1" w:date="2019-11-25T12:11:00Z">
        <w:r w:rsidDel="000F07AE">
          <w:delText xml:space="preserve">the </w:delText>
        </w:r>
      </w:del>
      <w:r>
        <w:t>management system</w:t>
      </w:r>
      <w:ins w:id="29" w:author="Rev1" w:date="2019-11-25T12:12:00Z">
        <w:r w:rsidR="000F07AE">
          <w:t>s (e.g., marine protected areas)</w:t>
        </w:r>
      </w:ins>
      <w:r>
        <w:t xml:space="preserve"> [@Song:2017iua]. However, incorporating the concept of species distribution </w:t>
      </w:r>
      <w:del w:id="30" w:author="Rev1" w:date="2019-11-25T12:14:00Z">
        <w:r w:rsidDel="000F07AE">
          <w:delText xml:space="preserve">has not allays been the case </w:delText>
        </w:r>
      </w:del>
      <w:r>
        <w:t>in</w:t>
      </w:r>
      <w:ins w:id="31" w:author="Rev1" w:date="2019-11-25T12:14:00Z">
        <w:r w:rsidR="000F07AE">
          <w:t>to</w:t>
        </w:r>
      </w:ins>
      <w:r>
        <w:t xml:space="preserve"> fisheries management, </w:t>
      </w:r>
      <w:del w:id="32" w:author="Rev1" w:date="2019-11-25T12:14:00Z">
        <w:r w:rsidDel="000F07AE">
          <w:delText>n</w:delText>
        </w:r>
      </w:del>
      <w:r>
        <w:t>or policy</w:t>
      </w:r>
      <w:ins w:id="33" w:author="Rev1" w:date="2019-11-25T12:14:00Z">
        <w:r w:rsidR="000F07AE">
          <w:t xml:space="preserve">, is a relatively recent </w:t>
        </w:r>
      </w:ins>
      <w:ins w:id="34" w:author="Rev1" w:date="2019-11-25T12:15:00Z">
        <w:r w:rsidR="000F07AE">
          <w:t xml:space="preserve">construct </w:t>
        </w:r>
      </w:ins>
      <w:del w:id="35" w:author="Rev1" w:date="2019-11-25T12:14:00Z">
        <w:r w:rsidDel="000F07AE">
          <w:delText xml:space="preserve"> </w:delText>
        </w:r>
      </w:del>
      <w:r>
        <w:t xml:space="preserve">[@Alexa]. The </w:t>
      </w:r>
      <w:del w:id="36" w:author="Rev1" w:date="2019-11-25T12:15:00Z">
        <w:r w:rsidDel="000F07AE">
          <w:delText>delimitation</w:delText>
        </w:r>
      </w:del>
      <w:ins w:id="37" w:author="Rev1" w:date="2019-11-25T12:15:00Z">
        <w:r w:rsidR="000F07AE">
          <w:t>delineation</w:t>
        </w:r>
      </w:ins>
      <w:r>
        <w:t xml:space="preserve"> of Economic Exclusive Zones (EEZs) in the early 80</w:t>
      </w:r>
      <w:del w:id="38" w:author="Rev1" w:date="2019-11-25T12:15:00Z">
        <w:r w:rsidDel="000F07AE">
          <w:delText>’</w:delText>
        </w:r>
      </w:del>
      <w:r>
        <w:t>s</w:t>
      </w:r>
      <w:ins w:id="39" w:author="Rev1" w:date="2019-11-25T12:15:00Z">
        <w:r w:rsidR="000F07AE">
          <w:t>, for instance,</w:t>
        </w:r>
      </w:ins>
      <w:r>
        <w:t xml:space="preserve"> virtually </w:t>
      </w:r>
      <w:del w:id="40" w:author="Rev1" w:date="2019-11-25T12:16:00Z">
        <w:r w:rsidDel="000F07AE">
          <w:delText xml:space="preserve">spitted </w:delText>
        </w:r>
      </w:del>
      <w:ins w:id="41" w:author="Rev1" w:date="2019-11-25T12:16:00Z">
        <w:r w:rsidR="000F07AE">
          <w:t xml:space="preserve">established boundaries across </w:t>
        </w:r>
      </w:ins>
      <w:r>
        <w:t xml:space="preserve">the distribution of many species, creating shared species between nations, and adding another level of complexity to fisheries </w:t>
      </w:r>
      <w:r>
        <w:lastRenderedPageBreak/>
        <w:t xml:space="preserve">management. </w:t>
      </w:r>
      <w:del w:id="42" w:author="Rev1" w:date="2019-11-25T12:17:00Z">
        <w:r w:rsidDel="000F07AE">
          <w:delText>However, 40</w:delText>
        </w:r>
      </w:del>
      <w:ins w:id="43" w:author="Rev1" w:date="2019-11-25T12:19:00Z">
        <w:r w:rsidR="000F07AE">
          <w:t>Forty</w:t>
        </w:r>
      </w:ins>
      <w:r>
        <w:t xml:space="preserve"> years after their </w:t>
      </w:r>
      <w:ins w:id="44" w:author="Rev1" w:date="2019-11-25T12:19:00Z">
        <w:r w:rsidR="000F07AE">
          <w:t>formal adoption</w:t>
        </w:r>
      </w:ins>
      <w:del w:id="45" w:author="Rev1" w:date="2019-11-25T12:19:00Z">
        <w:r w:rsidDel="000F07AE">
          <w:delText>establishment</w:delText>
        </w:r>
      </w:del>
      <w:r>
        <w:t>, the question of how many shared species exist</w:t>
      </w:r>
      <w:del w:id="46" w:author="Rev1" w:date="2019-11-25T12:20:00Z">
        <w:r w:rsidDel="000F07AE">
          <w:delText>s</w:delText>
        </w:r>
      </w:del>
      <w:r>
        <w:t xml:space="preserve"> in the world based on their distribution is still unanswered. </w:t>
      </w:r>
      <w:ins w:id="47" w:author="Rev1" w:date="2019-11-25T12:38:00Z">
        <w:r w:rsidR="002B6060">
          <w:t xml:space="preserve">Fishing quotas set by different nations for a shared </w:t>
        </w:r>
      </w:ins>
      <w:ins w:id="48" w:author="Rev1" w:date="2019-11-25T12:46:00Z">
        <w:r w:rsidR="00D7564C">
          <w:t>fishery resource</w:t>
        </w:r>
      </w:ins>
      <w:ins w:id="49" w:author="Rev1" w:date="2019-11-25T12:38:00Z">
        <w:r w:rsidR="002B6060">
          <w:t xml:space="preserve"> have led to </w:t>
        </w:r>
      </w:ins>
      <w:ins w:id="50" w:author="Rev1" w:date="2019-11-25T12:42:00Z">
        <w:r w:rsidR="002B6060">
          <w:t>conflict (</w:t>
        </w:r>
      </w:ins>
      <w:ins w:id="51" w:author="Rev1" w:date="2019-11-25T12:46:00Z">
        <w:r w:rsidR="00D7564C">
          <w:t>@</w:t>
        </w:r>
        <w:proofErr w:type="spellStart"/>
        <w:r w:rsidR="00D7564C">
          <w:t>Spijkers</w:t>
        </w:r>
      </w:ins>
      <w:proofErr w:type="spellEnd"/>
      <w:ins w:id="52" w:author="Rev1" w:date="2019-11-25T12:42:00Z">
        <w:r w:rsidR="002B6060">
          <w:t>)</w:t>
        </w:r>
      </w:ins>
      <w:ins w:id="53" w:author="Rev1" w:date="2019-11-25T12:46:00Z">
        <w:r w:rsidR="00D7564C">
          <w:t>. Climate change, which is shift</w:t>
        </w:r>
      </w:ins>
      <w:ins w:id="54" w:author="Rev1" w:date="2019-11-25T12:55:00Z">
        <w:r w:rsidR="00AF1DA2">
          <w:t>ing</w:t>
        </w:r>
      </w:ins>
      <w:ins w:id="55" w:author="Rev1" w:date="2019-11-25T12:46:00Z">
        <w:r w:rsidR="00D7564C">
          <w:t xml:space="preserve"> species distributions</w:t>
        </w:r>
      </w:ins>
      <w:ins w:id="56" w:author="Rev1" w:date="2019-11-25T12:54:00Z">
        <w:r w:rsidR="00AF1DA2">
          <w:t xml:space="preserve">, </w:t>
        </w:r>
      </w:ins>
      <w:ins w:id="57" w:author="Rev1" w:date="2019-11-25T12:55:00Z">
        <w:r w:rsidR="00AF1DA2">
          <w:t xml:space="preserve">is likely to exacerbate this type of conflict (@Pinsky) and presents further challenges </w:t>
        </w:r>
      </w:ins>
      <w:ins w:id="58" w:author="Rev1" w:date="2019-11-25T12:56:00Z">
        <w:r w:rsidR="00AF1DA2">
          <w:t xml:space="preserve">for fisheries management </w:t>
        </w:r>
      </w:ins>
      <w:ins w:id="59" w:author="Rev1" w:date="2019-11-25T12:55:00Z">
        <w:r w:rsidR="00AF1DA2">
          <w:t>(@Mills).</w:t>
        </w:r>
      </w:ins>
      <w:ins w:id="60" w:author="Rev1" w:date="2019-11-25T12:46:00Z">
        <w:r w:rsidR="00D7564C">
          <w:t xml:space="preserve"> </w:t>
        </w:r>
      </w:ins>
      <w:ins w:id="61" w:author="Rev1" w:date="2019-11-25T12:56:00Z">
        <w:r w:rsidR="00AF1DA2">
          <w:t xml:space="preserve">Thus, </w:t>
        </w:r>
      </w:ins>
      <w:del w:id="62" w:author="Rev1" w:date="2019-11-25T12:32:00Z">
        <w:r w:rsidDel="002B6060">
          <w:delText>A</w:delText>
        </w:r>
      </w:del>
      <w:ins w:id="63" w:author="Rev1" w:date="2019-11-25T12:32:00Z">
        <w:r w:rsidR="002B6060">
          <w:t>a</w:t>
        </w:r>
      </w:ins>
      <w:r>
        <w:t>nswer</w:t>
      </w:r>
      <w:ins w:id="64" w:author="Rev1" w:date="2019-11-25T12:32:00Z">
        <w:r w:rsidR="002B6060">
          <w:t>ing</w:t>
        </w:r>
      </w:ins>
      <w:r>
        <w:t xml:space="preserve"> th</w:t>
      </w:r>
      <w:ins w:id="65" w:author="Rev1" w:date="2019-11-25T12:56:00Z">
        <w:r w:rsidR="00AF1DA2">
          <w:t>e question</w:t>
        </w:r>
      </w:ins>
      <w:ins w:id="66" w:author="Rev1" w:date="2019-11-25T18:03:00Z">
        <w:r w:rsidR="0012709F">
          <w:t>s</w:t>
        </w:r>
      </w:ins>
      <w:ins w:id="67" w:author="Rev1" w:date="2019-11-25T12:56:00Z">
        <w:r w:rsidR="00AF1DA2">
          <w:t xml:space="preserve"> of how many shared stocks exist in the world</w:t>
        </w:r>
      </w:ins>
      <w:ins w:id="68" w:author="Rev1" w:date="2019-11-25T18:04:00Z">
        <w:r w:rsidR="0012709F">
          <w:t>,</w:t>
        </w:r>
      </w:ins>
      <w:ins w:id="69" w:author="Rev1" w:date="2019-11-25T18:03:00Z">
        <w:r w:rsidR="0012709F">
          <w:t xml:space="preserve"> and where these are located</w:t>
        </w:r>
      </w:ins>
      <w:ins w:id="70" w:author="Rev1" w:date="2019-11-25T18:04:00Z">
        <w:r w:rsidR="0012709F">
          <w:t>,</w:t>
        </w:r>
      </w:ins>
      <w:ins w:id="71" w:author="Rev1" w:date="2019-11-25T12:56:00Z">
        <w:r w:rsidR="00AF1DA2">
          <w:t xml:space="preserve"> is </w:t>
        </w:r>
      </w:ins>
      <w:del w:id="72" w:author="Rev1" w:date="2019-11-25T12:56:00Z">
        <w:r w:rsidDel="00AF1DA2">
          <w:delText xml:space="preserve">is question is </w:delText>
        </w:r>
      </w:del>
      <w:del w:id="73" w:author="Rev1" w:date="2019-11-25T12:33:00Z">
        <w:r w:rsidDel="002B6060">
          <w:delText>a key step in creating</w:delText>
        </w:r>
      </w:del>
      <w:ins w:id="74" w:author="Rev1" w:date="2019-11-25T12:33:00Z">
        <w:r w:rsidR="002B6060">
          <w:t>critical to</w:t>
        </w:r>
      </w:ins>
      <w:r>
        <w:t xml:space="preserve"> </w:t>
      </w:r>
      <w:del w:id="75" w:author="Rev1" w:date="2019-11-25T12:34:00Z">
        <w:r w:rsidDel="002B6060">
          <w:delText xml:space="preserve">suitable </w:delText>
        </w:r>
      </w:del>
      <w:ins w:id="76" w:author="Rev1" w:date="2019-11-25T12:34:00Z">
        <w:r w:rsidR="002B6060">
          <w:t xml:space="preserve">developing effective </w:t>
        </w:r>
      </w:ins>
      <w:ins w:id="77" w:author="Rev1" w:date="2019-11-25T12:56:00Z">
        <w:r w:rsidR="00AF1DA2">
          <w:t xml:space="preserve">and resilient </w:t>
        </w:r>
      </w:ins>
      <w:r>
        <w:t xml:space="preserve">management plans </w:t>
      </w:r>
      <w:del w:id="78" w:author="Rev1" w:date="2019-11-25T12:56:00Z">
        <w:r w:rsidDel="00AF1DA2">
          <w:delText xml:space="preserve">that allows </w:delText>
        </w:r>
      </w:del>
      <w:del w:id="79" w:author="Rev1" w:date="2019-11-25T12:34:00Z">
        <w:r w:rsidDel="002B6060">
          <w:delText xml:space="preserve">a </w:delText>
        </w:r>
      </w:del>
      <w:ins w:id="80" w:author="Rev1" w:date="2019-11-25T12:34:00Z">
        <w:r w:rsidR="002B6060">
          <w:t xml:space="preserve">for the </w:t>
        </w:r>
      </w:ins>
      <w:ins w:id="81" w:author="Rev1" w:date="2019-11-25T18:04:00Z">
        <w:r w:rsidR="0012709F">
          <w:t xml:space="preserve">continued and future </w:t>
        </w:r>
      </w:ins>
      <w:r>
        <w:t>sustainable</w:t>
      </w:r>
      <w:ins w:id="82" w:author="Rev1" w:date="2019-11-25T12:34:00Z">
        <w:r w:rsidR="002B6060">
          <w:t xml:space="preserve"> </w:t>
        </w:r>
      </w:ins>
      <w:del w:id="83" w:author="Rev1" w:date="2019-11-25T12:34:00Z">
        <w:r w:rsidDel="002B6060">
          <w:delText xml:space="preserve"> use</w:delText>
        </w:r>
      </w:del>
      <w:ins w:id="84" w:author="Rev1" w:date="2019-11-25T12:34:00Z">
        <w:r w:rsidR="002B6060">
          <w:t xml:space="preserve">use and conservation </w:t>
        </w:r>
      </w:ins>
      <w:del w:id="85" w:author="Rev1" w:date="2019-11-25T12:34:00Z">
        <w:r w:rsidDel="002B6060">
          <w:delText xml:space="preserve"> </w:delText>
        </w:r>
      </w:del>
      <w:r>
        <w:t xml:space="preserve">of marine </w:t>
      </w:r>
      <w:commentRangeStart w:id="86"/>
      <w:r>
        <w:t>resources</w:t>
      </w:r>
      <w:commentRangeEnd w:id="86"/>
      <w:r w:rsidR="002B6060">
        <w:rPr>
          <w:rStyle w:val="CommentReference"/>
        </w:rPr>
        <w:commentReference w:id="86"/>
      </w:r>
      <w:r>
        <w:t>.</w:t>
      </w:r>
    </w:p>
    <w:p w14:paraId="57210767" w14:textId="0EDAF59C" w:rsidR="00A32A9F" w:rsidRDefault="00291694" w:rsidP="005D1224">
      <w:pPr>
        <w:pStyle w:val="BodyText"/>
        <w:spacing w:line="360" w:lineRule="auto"/>
        <w:ind w:firstLine="720"/>
        <w:jc w:val="both"/>
      </w:pPr>
      <w:r>
        <w:t>From 1973 to 1982</w:t>
      </w:r>
      <w:ins w:id="87" w:author="Rev1" w:date="2019-11-25T12:57:00Z">
        <w:r w:rsidR="00AF1DA2">
          <w:t>,</w:t>
        </w:r>
      </w:ins>
      <w:r>
        <w:t xml:space="preserve"> </w:t>
      </w:r>
      <w:del w:id="88" w:author="Rev1" w:date="2019-11-25T12:57:00Z">
        <w:r w:rsidDel="00AF1DA2">
          <w:delText xml:space="preserve">the </w:delText>
        </w:r>
      </w:del>
      <w:r>
        <w:t xml:space="preserve">members of the United Nations held a series of meetings to discuss regulations regarding the high seas, a region of international common property, </w:t>
      </w:r>
      <w:del w:id="89" w:author="Rev1" w:date="2019-11-25T12:58:00Z">
        <w:r w:rsidDel="00AF1DA2">
          <w:delText xml:space="preserve">which, </w:delText>
        </w:r>
      </w:del>
      <w:r>
        <w:t>at that time,</w:t>
      </w:r>
      <w:ins w:id="90" w:author="Rev1" w:date="2019-11-25T12:59:00Z">
        <w:r w:rsidR="00AF1DA2">
          <w:t xml:space="preserve"> </w:t>
        </w:r>
      </w:ins>
      <w:del w:id="91" w:author="Rev1" w:date="2019-11-25T12:58:00Z">
        <w:r w:rsidDel="00AF1DA2">
          <w:delText xml:space="preserve"> represented</w:delText>
        </w:r>
      </w:del>
      <w:ins w:id="92" w:author="Rev1" w:date="2019-11-25T12:58:00Z">
        <w:r w:rsidR="00AF1DA2">
          <w:t>consisting of</w:t>
        </w:r>
      </w:ins>
      <w:r>
        <w:t xml:space="preserve"> waters </w:t>
      </w:r>
      <w:del w:id="93" w:author="Rev1" w:date="2019-11-25T12:58:00Z">
        <w:r w:rsidDel="00AF1DA2">
          <w:delText xml:space="preserve">after </w:delText>
        </w:r>
      </w:del>
      <w:ins w:id="94" w:author="Rev1" w:date="2019-11-25T12:58:00Z">
        <w:r w:rsidR="00AF1DA2">
          <w:t xml:space="preserve">from </w:t>
        </w:r>
      </w:ins>
      <w:r>
        <w:t xml:space="preserve">12 miles from shore [@McRae and Munro, 1989]. The establishment of the UN Convention on the Law of the Sea (UNCLOS) allowed coastal states to claim jurisdiction </w:t>
      </w:r>
      <w:ins w:id="95" w:author="Rev1" w:date="2019-11-25T13:00:00Z">
        <w:r w:rsidR="00AF1DA2" w:rsidRPr="00AF1DA2">
          <w:t xml:space="preserve">over the exploration and exploitation of marine resources </w:t>
        </w:r>
      </w:ins>
      <w:r>
        <w:t>over 200 nautical miles of</w:t>
      </w:r>
      <w:ins w:id="96" w:author="Rev1" w:date="2019-11-25T13:00:00Z">
        <w:r w:rsidR="00AF1DA2">
          <w:t>f</w:t>
        </w:r>
      </w:ins>
      <w:r>
        <w:t xml:space="preserve"> their coasts [@UN:1982]. </w:t>
      </w:r>
      <w:del w:id="97" w:author="Rev1" w:date="2019-11-25T13:01:00Z">
        <w:r w:rsidDel="00AF1DA2">
          <w:delText xml:space="preserve">Despite </w:delText>
        </w:r>
      </w:del>
      <w:ins w:id="98" w:author="Rev1" w:date="2019-11-25T13:01:00Z">
        <w:r w:rsidR="00AF1DA2">
          <w:t xml:space="preserve">While </w:t>
        </w:r>
      </w:ins>
      <w:r>
        <w:t xml:space="preserve">intended to improve fisheries management by granting property rights over shared resources, this arbitrary delimitation of management areas </w:t>
      </w:r>
      <w:del w:id="99" w:author="Rev1" w:date="2019-11-25T13:17:00Z">
        <w:r w:rsidDel="00854716">
          <w:delText>had no input from</w:delText>
        </w:r>
      </w:del>
      <w:ins w:id="100" w:author="Rev1" w:date="2019-11-25T13:17:00Z">
        <w:r w:rsidR="00854716">
          <w:t>was not informed by</w:t>
        </w:r>
      </w:ins>
      <w:r>
        <w:t xml:space="preserve"> bio-geography</w:t>
      </w:r>
      <w:ins w:id="101" w:author="Rev1" w:date="2019-11-25T13:18:00Z">
        <w:r w:rsidR="00854716">
          <w:t>,</w:t>
        </w:r>
      </w:ins>
      <w:del w:id="102" w:author="Rev1" w:date="2019-11-25T13:18:00Z">
        <w:r w:rsidDel="00854716">
          <w:delText>;</w:delText>
        </w:r>
      </w:del>
      <w:ins w:id="103" w:author="Rev1" w:date="2019-11-25T13:18:00Z">
        <w:r w:rsidR="00854716">
          <w:t xml:space="preserve"> essentially</w:t>
        </w:r>
      </w:ins>
      <w:r>
        <w:t xml:space="preserve"> ignoring species distributions </w:t>
      </w:r>
      <w:ins w:id="104" w:author="Rev1" w:date="2019-11-25T13:17:00Z">
        <w:r w:rsidR="00854716">
          <w:t xml:space="preserve">and </w:t>
        </w:r>
      </w:ins>
      <w:r>
        <w:t>creat</w:t>
      </w:r>
      <w:ins w:id="105" w:author="Rev1" w:date="2019-11-25T13:18:00Z">
        <w:r w:rsidR="00854716">
          <w:t>ing</w:t>
        </w:r>
      </w:ins>
      <w:del w:id="106" w:author="Rev1" w:date="2019-11-25T13:18:00Z">
        <w:r w:rsidDel="00854716">
          <w:delText>ed</w:delText>
        </w:r>
      </w:del>
      <w:r>
        <w:t xml:space="preserve"> what we know today as shared stocks</w:t>
      </w:r>
      <w:ins w:id="107" w:author="Rev1" w:date="2019-11-25T13:19:00Z">
        <w:r w:rsidR="00854716">
          <w:t xml:space="preserve"> (@Gulland, </w:t>
        </w:r>
      </w:ins>
      <w:ins w:id="108" w:author="Rev1" w:date="2019-11-25T13:20:00Z">
        <w:r w:rsidR="00854716">
          <w:t>@Munro 2002)</w:t>
        </w:r>
      </w:ins>
      <w:r>
        <w:t>. The Food and Agricultural Organization (FAO) recognizes three types of shared stocks: (</w:t>
      </w:r>
      <w:proofErr w:type="spellStart"/>
      <w:r>
        <w:rPr>
          <w:i/>
        </w:rPr>
        <w:t>i</w:t>
      </w:r>
      <w:proofErr w:type="spellEnd"/>
      <w:r>
        <w:t>) transboundary</w:t>
      </w:r>
      <w:ins w:id="109" w:author="Rev1" w:date="2019-11-25T13:21:00Z">
        <w:r w:rsidR="00854716">
          <w:t xml:space="preserve"> stocks</w:t>
        </w:r>
      </w:ins>
      <w:r>
        <w:t xml:space="preserve">, </w:t>
      </w:r>
      <w:del w:id="110" w:author="Rev1" w:date="2019-11-25T13:21:00Z">
        <w:r w:rsidDel="00854716">
          <w:delText xml:space="preserve">those stocks that are </w:delText>
        </w:r>
      </w:del>
      <w:r>
        <w:t>shared by 2 or more neighboring coastal nations; (</w:t>
      </w:r>
      <w:r>
        <w:rPr>
          <w:i/>
        </w:rPr>
        <w:t>ii</w:t>
      </w:r>
      <w:r>
        <w:t>) straddling</w:t>
      </w:r>
      <w:ins w:id="111" w:author="Rev1" w:date="2019-11-25T13:21:00Z">
        <w:r w:rsidR="00854716">
          <w:t xml:space="preserve"> stocks</w:t>
        </w:r>
      </w:ins>
      <w:r>
        <w:t xml:space="preserve">, </w:t>
      </w:r>
      <w:del w:id="112" w:author="Rev1" w:date="2019-11-25T13:22:00Z">
        <w:r w:rsidDel="00854716">
          <w:delText xml:space="preserve">those stocks that are shared </w:delText>
        </w:r>
      </w:del>
      <w:ins w:id="113" w:author="Rev1" w:date="2019-11-25T13:22:00Z">
        <w:r w:rsidR="00854716">
          <w:t xml:space="preserve">occurring </w:t>
        </w:r>
      </w:ins>
      <w:del w:id="114" w:author="Rev1" w:date="2019-11-25T13:22:00Z">
        <w:r w:rsidDel="00854716">
          <w:delText xml:space="preserve">by </w:delText>
        </w:r>
      </w:del>
      <w:ins w:id="115" w:author="Rev1" w:date="2019-11-25T13:22:00Z">
        <w:r w:rsidR="00854716">
          <w:t xml:space="preserve">in </w:t>
        </w:r>
      </w:ins>
      <w:r>
        <w:t xml:space="preserve">two or more </w:t>
      </w:r>
      <w:ins w:id="116" w:author="Rev1" w:date="2019-11-25T13:24:00Z">
        <w:r w:rsidR="00854716">
          <w:t xml:space="preserve">adjacent </w:t>
        </w:r>
      </w:ins>
      <w:r>
        <w:t>nation</w:t>
      </w:r>
      <w:ins w:id="117" w:author="Rev1" w:date="2019-11-25T13:22:00Z">
        <w:r w:rsidR="00854716">
          <w:t xml:space="preserve">al jurisdictions </w:t>
        </w:r>
      </w:ins>
      <w:del w:id="118" w:author="Rev1" w:date="2019-11-25T13:22:00Z">
        <w:r w:rsidDel="00854716">
          <w:delText xml:space="preserve">s </w:delText>
        </w:r>
      </w:del>
      <w:r>
        <w:t xml:space="preserve">and </w:t>
      </w:r>
      <w:del w:id="119" w:author="Rev1" w:date="2019-11-25T13:22:00Z">
        <w:r w:rsidDel="00854716">
          <w:delText xml:space="preserve">also </w:delText>
        </w:r>
      </w:del>
      <w:r>
        <w:t>the high seas; and (</w:t>
      </w:r>
      <w:r>
        <w:rPr>
          <w:i/>
        </w:rPr>
        <w:t>iii</w:t>
      </w:r>
      <w:r>
        <w:t>) highly migratory stocks</w:t>
      </w:r>
      <w:ins w:id="120" w:author="Rev1" w:date="2019-11-25T13:22:00Z">
        <w:r w:rsidR="00854716">
          <w:t>,</w:t>
        </w:r>
      </w:ins>
      <w:del w:id="121" w:author="Rev1" w:date="2019-11-25T13:22:00Z">
        <w:r w:rsidDel="00854716">
          <w:delText>;</w:delText>
        </w:r>
      </w:del>
      <w:r>
        <w:t xml:space="preserve"> </w:t>
      </w:r>
      <w:del w:id="122" w:author="Rev1" w:date="2019-11-25T13:22:00Z">
        <w:r w:rsidDel="00854716">
          <w:delText xml:space="preserve">species that are </w:delText>
        </w:r>
      </w:del>
      <w:r>
        <w:t xml:space="preserve">found in the EEZs of coastal nations that are not necessarily </w:t>
      </w:r>
      <w:del w:id="123" w:author="Rev1" w:date="2019-11-25T13:24:00Z">
        <w:r w:rsidDel="00854716">
          <w:delText>neighbors</w:delText>
        </w:r>
      </w:del>
      <w:ins w:id="124" w:author="Rev1" w:date="2019-11-25T13:24:00Z">
        <w:r w:rsidR="00854716">
          <w:t>adjoining</w:t>
        </w:r>
      </w:ins>
      <w:r>
        <w:t xml:space="preserve">, and the high seas. The </w:t>
      </w:r>
      <w:commentRangeStart w:id="125"/>
      <w:r>
        <w:t xml:space="preserve">origination </w:t>
      </w:r>
      <w:commentRangeEnd w:id="125"/>
      <w:r w:rsidR="00854716">
        <w:rPr>
          <w:rStyle w:val="CommentReference"/>
        </w:rPr>
        <w:commentReference w:id="125"/>
      </w:r>
      <w:r>
        <w:t xml:space="preserve">of shared stocks </w:t>
      </w:r>
      <w:del w:id="126" w:author="Rev1" w:date="2019-11-25T17:15:00Z">
        <w:r w:rsidDel="00186046">
          <w:delText xml:space="preserve">required </w:delText>
        </w:r>
      </w:del>
      <w:ins w:id="127" w:author="Rev1" w:date="2019-11-25T17:15:00Z">
        <w:r w:rsidR="00186046">
          <w:t xml:space="preserve">called for </w:t>
        </w:r>
      </w:ins>
      <w:r>
        <w:t>the establishment of new fisheries management methods. Managers and scientists adopted a game theory approach</w:t>
      </w:r>
      <w:ins w:id="128" w:author="Rev1" w:date="2019-11-25T17:17:00Z">
        <w:r w:rsidR="00186046">
          <w:t xml:space="preserve"> </w:t>
        </w:r>
      </w:ins>
      <w:ins w:id="129" w:author="Rev1" w:date="2019-11-25T17:18:00Z">
        <w:r w:rsidR="00186046">
          <w:t>–</w:t>
        </w:r>
      </w:ins>
      <w:ins w:id="130" w:author="Rev1" w:date="2019-11-25T17:17:00Z">
        <w:r w:rsidR="00186046">
          <w:t xml:space="preserve"> </w:t>
        </w:r>
      </w:ins>
      <w:ins w:id="131" w:author="Rev1" w:date="2019-11-25T17:18:00Z">
        <w:r w:rsidR="00186046">
          <w:t xml:space="preserve">or </w:t>
        </w:r>
      </w:ins>
      <w:ins w:id="132" w:author="Rev1" w:date="2019-11-25T17:17:00Z">
        <w:r w:rsidR="00186046">
          <w:t xml:space="preserve">means to analyze strategic interactions among decision-makers </w:t>
        </w:r>
      </w:ins>
      <w:ins w:id="133" w:author="Rev1" w:date="2019-11-25T17:18:00Z">
        <w:r w:rsidR="00186046">
          <w:t>–</w:t>
        </w:r>
      </w:ins>
      <w:r>
        <w:t xml:space="preserve"> wh</w:t>
      </w:r>
      <w:ins w:id="134" w:author="Rev1" w:date="2019-11-25T17:18:00Z">
        <w:r w:rsidR="00186046">
          <w:t xml:space="preserve">ich </w:t>
        </w:r>
      </w:ins>
      <w:del w:id="135" w:author="Rev1" w:date="2019-11-25T17:18:00Z">
        <w:r w:rsidDel="00186046">
          <w:delText xml:space="preserve">ere </w:delText>
        </w:r>
      </w:del>
      <w:ins w:id="136" w:author="Rev1" w:date="2019-11-25T17:18:00Z">
        <w:r w:rsidR="00186046">
          <w:t xml:space="preserve">demonstrates that </w:t>
        </w:r>
      </w:ins>
      <w:r>
        <w:t xml:space="preserve">collaboration </w:t>
      </w:r>
      <w:del w:id="137" w:author="Rev1" w:date="2019-11-25T17:18:00Z">
        <w:r w:rsidDel="00186046">
          <w:delText xml:space="preserve">would </w:delText>
        </w:r>
      </w:del>
      <w:ins w:id="138" w:author="Rev1" w:date="2019-11-25T17:18:00Z">
        <w:r w:rsidR="00186046">
          <w:t xml:space="preserve">is </w:t>
        </w:r>
      </w:ins>
      <w:r>
        <w:t xml:space="preserve">most likely </w:t>
      </w:r>
      <w:ins w:id="139" w:author="Rev1" w:date="2019-11-25T17:19:00Z">
        <w:r w:rsidR="00186046">
          <w:t xml:space="preserve">to </w:t>
        </w:r>
      </w:ins>
      <w:r>
        <w:t>result in the best overall outcome for nations sharing a common resource [@Bailey:2010ga</w:t>
      </w:r>
      <w:ins w:id="140" w:author="Rev1" w:date="2019-11-25T17:21:00Z">
        <w:r w:rsidR="00186046">
          <w:t xml:space="preserve">, Eide et al. </w:t>
        </w:r>
        <w:commentRangeStart w:id="141"/>
        <w:r w:rsidR="00186046">
          <w:t>2012</w:t>
        </w:r>
        <w:commentRangeEnd w:id="141"/>
        <w:r w:rsidR="00186046">
          <w:rPr>
            <w:rStyle w:val="CommentReference"/>
          </w:rPr>
          <w:commentReference w:id="141"/>
        </w:r>
      </w:ins>
      <w:r>
        <w:t xml:space="preserve">]. Lack of collaboration in shared stocks </w:t>
      </w:r>
      <w:ins w:id="142" w:author="Rev1" w:date="2019-11-25T17:36:00Z">
        <w:r w:rsidR="00F6000D">
          <w:t xml:space="preserve">may </w:t>
        </w:r>
      </w:ins>
      <w:r>
        <w:t>threaten</w:t>
      </w:r>
      <w:del w:id="143" w:author="Rev1" w:date="2019-11-25T17:36:00Z">
        <w:r w:rsidDel="00F6000D">
          <w:delText>s</w:delText>
        </w:r>
      </w:del>
      <w:r>
        <w:t xml:space="preserve"> </w:t>
      </w:r>
      <w:commentRangeStart w:id="144"/>
      <w:del w:id="145" w:author="Rev1" w:date="2019-11-25T17:36:00Z">
        <w:r w:rsidDel="00F6000D">
          <w:delText xml:space="preserve">the </w:delText>
        </w:r>
      </w:del>
      <w:r>
        <w:t>stock</w:t>
      </w:r>
      <w:del w:id="146" w:author="Rev1" w:date="2019-11-25T17:37:00Z">
        <w:r w:rsidDel="00F6000D">
          <w:delText>’s</w:delText>
        </w:r>
      </w:del>
      <w:commentRangeEnd w:id="144"/>
      <w:r w:rsidR="00F6000D">
        <w:rPr>
          <w:rStyle w:val="CommentReference"/>
        </w:rPr>
        <w:commentReference w:id="144"/>
      </w:r>
      <w:r>
        <w:t xml:space="preserve"> sustainability [</w:t>
      </w:r>
      <w:commentRangeStart w:id="147"/>
      <w:ins w:id="148" w:author="Rev1" w:date="2019-11-25T17:28:00Z">
        <w:r w:rsidR="00F6000D">
          <w:t>Clark</w:t>
        </w:r>
        <w:commentRangeEnd w:id="147"/>
        <w:r w:rsidR="00F6000D">
          <w:rPr>
            <w:rStyle w:val="CommentReference"/>
          </w:rPr>
          <w:commentReference w:id="147"/>
        </w:r>
        <w:r w:rsidR="00F6000D">
          <w:t xml:space="preserve"> 1980; </w:t>
        </w:r>
      </w:ins>
      <w:del w:id="149" w:author="Rev1" w:date="2019-11-25T17:20:00Z">
        <w:r w:rsidDel="00186046">
          <w:delText>@REF</w:delText>
        </w:r>
      </w:del>
      <w:ins w:id="150" w:author="Rev1" w:date="2019-11-25T17:20:00Z">
        <w:r w:rsidR="00186046">
          <w:t xml:space="preserve">Nguyen et al. </w:t>
        </w:r>
        <w:commentRangeStart w:id="151"/>
        <w:r w:rsidR="00186046">
          <w:t>2018</w:t>
        </w:r>
        <w:commentRangeEnd w:id="151"/>
        <w:r w:rsidR="00186046">
          <w:rPr>
            <w:rStyle w:val="CommentReference"/>
          </w:rPr>
          <w:commentReference w:id="151"/>
        </w:r>
      </w:ins>
      <w:r>
        <w:t>], reduce</w:t>
      </w:r>
      <w:del w:id="152" w:author="Rev1" w:date="2019-11-25T17:38:00Z">
        <w:r w:rsidDel="00926DDE">
          <w:delText>s</w:delText>
        </w:r>
      </w:del>
      <w:r>
        <w:t xml:space="preserve"> the profitability potential of the fishery [</w:t>
      </w:r>
      <w:commentRangeStart w:id="153"/>
      <w:r>
        <w:t>@</w:t>
      </w:r>
      <w:commentRangeStart w:id="154"/>
      <w:commentRangeStart w:id="155"/>
      <w:r>
        <w:t>REF</w:t>
      </w:r>
      <w:commentRangeEnd w:id="153"/>
      <w:commentRangeEnd w:id="154"/>
      <w:commentRangeEnd w:id="155"/>
      <w:r w:rsidR="00926DDE">
        <w:rPr>
          <w:rStyle w:val="CommentReference"/>
        </w:rPr>
        <w:commentReference w:id="154"/>
      </w:r>
      <w:r w:rsidR="00F6000D">
        <w:rPr>
          <w:rStyle w:val="CommentReference"/>
        </w:rPr>
        <w:commentReference w:id="155"/>
      </w:r>
      <w:r w:rsidR="00F6000D">
        <w:rPr>
          <w:rStyle w:val="CommentReference"/>
        </w:rPr>
        <w:commentReference w:id="153"/>
      </w:r>
      <w:r>
        <w:t xml:space="preserve">], and </w:t>
      </w:r>
      <w:del w:id="156" w:author="Rev1" w:date="2019-11-25T17:38:00Z">
        <w:r w:rsidDel="00926DDE">
          <w:delText xml:space="preserve">creates </w:delText>
        </w:r>
      </w:del>
      <w:ins w:id="157" w:author="Rev1" w:date="2019-11-25T17:38:00Z">
        <w:r w:rsidR="00926DDE">
          <w:t>le</w:t>
        </w:r>
      </w:ins>
      <w:ins w:id="158" w:author="Rev1" w:date="2019-11-25T17:40:00Z">
        <w:r w:rsidR="00926DDE">
          <w:t>a</w:t>
        </w:r>
      </w:ins>
      <w:ins w:id="159" w:author="Rev1" w:date="2019-11-25T17:38:00Z">
        <w:r w:rsidR="00926DDE">
          <w:t xml:space="preserve">d to </w:t>
        </w:r>
      </w:ins>
      <w:r>
        <w:t xml:space="preserve">conflict between </w:t>
      </w:r>
      <w:commentRangeStart w:id="160"/>
      <w:r>
        <w:t>coastal</w:t>
      </w:r>
      <w:commentRangeEnd w:id="160"/>
      <w:r w:rsidR="00926DDE">
        <w:rPr>
          <w:rStyle w:val="CommentReference"/>
        </w:rPr>
        <w:commentReference w:id="160"/>
      </w:r>
      <w:r>
        <w:t xml:space="preserve"> nations [@</w:t>
      </w:r>
      <w:proofErr w:type="spellStart"/>
      <w:del w:id="161" w:author="Rev1" w:date="2019-11-25T17:39:00Z">
        <w:r w:rsidDel="00926DDE">
          <w:delText>REF-Jessica</w:delText>
        </w:r>
      </w:del>
      <w:ins w:id="162" w:author="Rev1" w:date="2019-11-25T17:39:00Z">
        <w:r w:rsidR="00926DDE">
          <w:t>Spijkers</w:t>
        </w:r>
        <w:proofErr w:type="spellEnd"/>
        <w:r w:rsidR="00926DDE">
          <w:t xml:space="preserve"> et al. </w:t>
        </w:r>
      </w:ins>
      <w:ins w:id="163" w:author="Rev1" w:date="2019-11-25T17:41:00Z">
        <w:r w:rsidR="00926DDE">
          <w:t>2017</w:t>
        </w:r>
      </w:ins>
      <w:r>
        <w:t xml:space="preserve">]. </w:t>
      </w:r>
      <w:commentRangeStart w:id="164"/>
      <w:r w:rsidRPr="00A87C08">
        <w:rPr>
          <w:strike/>
          <w:rPrChange w:id="165" w:author="Rev1" w:date="2019-11-25T18:12:00Z">
            <w:rPr/>
          </w:rPrChange>
        </w:rPr>
        <w:t xml:space="preserve">This is also true when considering </w:t>
      </w:r>
      <w:del w:id="166" w:author="Rev1" w:date="2019-11-25T17:43:00Z">
        <w:r w:rsidRPr="00A87C08" w:rsidDel="00926DDE">
          <w:rPr>
            <w:strike/>
            <w:rPrChange w:id="167" w:author="Rev1" w:date="2019-11-25T18:12:00Z">
              <w:rPr/>
            </w:rPrChange>
          </w:rPr>
          <w:delText xml:space="preserve">the emminent impacts of </w:delText>
        </w:r>
      </w:del>
      <w:r w:rsidRPr="00A87C08">
        <w:rPr>
          <w:strike/>
          <w:rPrChange w:id="168" w:author="Rev1" w:date="2019-11-25T18:12:00Z">
            <w:rPr/>
          </w:rPrChange>
        </w:rPr>
        <w:t xml:space="preserve">climate change </w:t>
      </w:r>
      <w:ins w:id="169" w:author="Rev1" w:date="2019-11-25T17:43:00Z">
        <w:r w:rsidR="00926DDE" w:rsidRPr="00A87C08">
          <w:rPr>
            <w:strike/>
            <w:rPrChange w:id="170" w:author="Rev1" w:date="2019-11-25T18:12:00Z">
              <w:rPr/>
            </w:rPrChange>
          </w:rPr>
          <w:t xml:space="preserve">impact </w:t>
        </w:r>
      </w:ins>
      <w:r w:rsidRPr="00A87C08">
        <w:rPr>
          <w:strike/>
          <w:rPrChange w:id="171" w:author="Rev1" w:date="2019-11-25T18:12:00Z">
            <w:rPr/>
          </w:rPrChange>
        </w:rPr>
        <w:t>on the distribution of marine species around the globe [@</w:t>
      </w:r>
      <w:proofErr w:type="spellStart"/>
      <w:r w:rsidRPr="00A87C08">
        <w:rPr>
          <w:strike/>
          <w:rPrChange w:id="172" w:author="Rev1" w:date="2019-11-25T18:12:00Z">
            <w:rPr/>
          </w:rPrChange>
        </w:rPr>
        <w:t>SumailaLamCheung</w:t>
      </w:r>
      <w:proofErr w:type="spellEnd"/>
      <w:r w:rsidRPr="00A87C08">
        <w:rPr>
          <w:strike/>
          <w:rPrChange w:id="173" w:author="Rev1" w:date="2019-11-25T18:12:00Z">
            <w:rPr/>
          </w:rPrChange>
        </w:rPr>
        <w:t>]</w:t>
      </w:r>
      <w:commentRangeEnd w:id="164"/>
      <w:r w:rsidR="00926DDE" w:rsidRPr="00A87C08">
        <w:rPr>
          <w:rStyle w:val="CommentReference"/>
          <w:strike/>
          <w:rPrChange w:id="174" w:author="Rev1" w:date="2019-11-25T18:12:00Z">
            <w:rPr>
              <w:rStyle w:val="CommentReference"/>
            </w:rPr>
          </w:rPrChange>
        </w:rPr>
        <w:commentReference w:id="164"/>
      </w:r>
      <w:ins w:id="175" w:author="Rev1" w:date="2019-11-25T18:13:00Z">
        <w:r w:rsidR="00A87C08">
          <w:rPr>
            <w:strike/>
          </w:rPr>
          <w:t>.</w:t>
        </w:r>
      </w:ins>
      <w:ins w:id="176" w:author="Rev1" w:date="2019-11-25T17:44:00Z">
        <w:r w:rsidR="00926DDE" w:rsidRPr="00A87C08">
          <w:rPr>
            <w:strike/>
            <w:rPrChange w:id="177" w:author="Rev1" w:date="2019-11-25T18:12:00Z">
              <w:rPr/>
            </w:rPrChange>
          </w:rPr>
          <w:t xml:space="preserve"> </w:t>
        </w:r>
      </w:ins>
      <w:ins w:id="178" w:author="Rev1" w:date="2019-11-25T18:12:00Z">
        <w:r w:rsidR="00A87C08" w:rsidRPr="00A87C08">
          <w:rPr>
            <w:rPrChange w:id="179" w:author="Rev1" w:date="2019-11-25T18:13:00Z">
              <w:rPr>
                <w:strike/>
              </w:rPr>
            </w:rPrChange>
          </w:rPr>
          <w:t xml:space="preserve">“Under climate </w:t>
        </w:r>
        <w:r w:rsidR="00A87C08" w:rsidRPr="00A87C08">
          <w:rPr>
            <w:rPrChange w:id="180" w:author="Rev1" w:date="2019-11-25T18:13:00Z">
              <w:rPr>
                <w:strike/>
              </w:rPr>
            </w:rPrChange>
          </w:rPr>
          <w:lastRenderedPageBreak/>
          <w:t xml:space="preserve">change, species distributions will shift [@Cheung et al], resulting in new shared stocks [@Pinsky et al. 2018] and highlighting the key role cooperative fisheries management can play in maintaining stocks and profitability [@refs </w:t>
        </w:r>
      </w:ins>
      <w:ins w:id="181" w:author="Rev1" w:date="2019-11-25T18:14:00Z">
        <w:r w:rsidR="00A87C08">
          <w:t>in comment</w:t>
        </w:r>
      </w:ins>
      <w:ins w:id="182" w:author="Rev1" w:date="2019-11-25T18:12:00Z">
        <w:r w:rsidR="00A87C08" w:rsidRPr="00A87C08">
          <w:rPr>
            <w:rPrChange w:id="183" w:author="Rev1" w:date="2019-11-25T18:13:00Z">
              <w:rPr>
                <w:strike/>
              </w:rPr>
            </w:rPrChange>
          </w:rPr>
          <w:t>] as well as hopefully reducing fisheries conflict [@</w:t>
        </w:r>
        <w:proofErr w:type="spellStart"/>
        <w:r w:rsidR="00A87C08" w:rsidRPr="00A87C08">
          <w:rPr>
            <w:rPrChange w:id="184" w:author="Rev1" w:date="2019-11-25T18:13:00Z">
              <w:rPr>
                <w:strike/>
              </w:rPr>
            </w:rPrChange>
          </w:rPr>
          <w:t>Spijkers</w:t>
        </w:r>
        <w:proofErr w:type="spellEnd"/>
        <w:r w:rsidR="00A87C08" w:rsidRPr="00A87C08">
          <w:rPr>
            <w:rPrChange w:id="185" w:author="Rev1" w:date="2019-11-25T18:13:00Z">
              <w:rPr>
                <w:strike/>
              </w:rPr>
            </w:rPrChange>
          </w:rPr>
          <w:t xml:space="preserve"> et al. 2018].</w:t>
        </w:r>
      </w:ins>
    </w:p>
    <w:p w14:paraId="2925E15F" w14:textId="74821A0D" w:rsidR="00A32A9F" w:rsidRDefault="00291694" w:rsidP="005D1224">
      <w:pPr>
        <w:pStyle w:val="BodyText"/>
        <w:spacing w:line="360" w:lineRule="auto"/>
        <w:ind w:firstLine="720"/>
        <w:jc w:val="both"/>
      </w:pPr>
      <w:r>
        <w:t xml:space="preserve">There is a gap in assessing </w:t>
      </w:r>
      <w:ins w:id="186" w:author="Rev1" w:date="2019-11-25T17:58:00Z">
        <w:r w:rsidR="00420A48">
          <w:t xml:space="preserve">the nature and number of </w:t>
        </w:r>
      </w:ins>
      <w:r>
        <w:t>transboundary species in the world based on their spatial distribution.</w:t>
      </w:r>
      <w:ins w:id="187" w:author="Rev1" w:date="2019-11-25T17:58:00Z">
        <w:r w:rsidR="00420A48">
          <w:t xml:space="preserve"> </w:t>
        </w:r>
      </w:ins>
      <w:del w:id="188" w:author="Rev1" w:date="2019-11-25T17:58:00Z">
        <w:r w:rsidDel="00420A48">
          <w:delText xml:space="preserve"> It was estimated</w:delText>
        </w:r>
      </w:del>
      <w:ins w:id="189" w:author="Rev1" w:date="2019-11-25T17:58:00Z">
        <w:r w:rsidR="00420A48">
          <w:t>Caddy [@Caddy:1997ue]</w:t>
        </w:r>
      </w:ins>
      <w:r>
        <w:t xml:space="preserve"> in 1997 </w:t>
      </w:r>
      <w:ins w:id="190" w:author="Rev1" w:date="2019-11-25T17:58:00Z">
        <w:r w:rsidR="00420A48">
          <w:t xml:space="preserve">estimated </w:t>
        </w:r>
      </w:ins>
      <w:r>
        <w:t>that there could be up to 1,500 transboundary fish species in the world</w:t>
      </w:r>
      <w:ins w:id="191" w:author="Rev1" w:date="2019-11-25T17:59:00Z">
        <w:r w:rsidR="00420A48">
          <w:t xml:space="preserve">. </w:t>
        </w:r>
      </w:ins>
      <w:del w:id="192" w:author="Rev1" w:date="2019-11-25T17:59:00Z">
        <w:r w:rsidDel="00420A48">
          <w:delText>, h</w:delText>
        </w:r>
      </w:del>
      <w:ins w:id="193" w:author="Rev1" w:date="2019-11-25T17:59:00Z">
        <w:r w:rsidR="00420A48">
          <w:t>H</w:t>
        </w:r>
      </w:ins>
      <w:r>
        <w:t xml:space="preserve">owever, such estimation lacked a proper assessment due to limited </w:t>
      </w:r>
      <w:commentRangeStart w:id="194"/>
      <w:r>
        <w:t>information</w:t>
      </w:r>
      <w:commentRangeEnd w:id="194"/>
      <w:r w:rsidR="0012709F">
        <w:rPr>
          <w:rStyle w:val="CommentReference"/>
        </w:rPr>
        <w:commentReference w:id="194"/>
      </w:r>
      <w:r>
        <w:t xml:space="preserve"> at the time [@Caddy:1997ue]. More recently, </w:t>
      </w:r>
      <w:del w:id="195" w:author="Rev1" w:date="2019-11-25T17:59:00Z">
        <w:r w:rsidDel="0012709F">
          <w:delText xml:space="preserve">it </w:delText>
        </w:r>
      </w:del>
      <w:proofErr w:type="spellStart"/>
      <w:ins w:id="196" w:author="Rev1" w:date="2019-11-25T18:01:00Z">
        <w:r w:rsidR="0012709F">
          <w:t>Teh</w:t>
        </w:r>
      </w:ins>
      <w:proofErr w:type="spellEnd"/>
      <w:ins w:id="197" w:author="Rev1" w:date="2019-11-25T17:59:00Z">
        <w:r w:rsidR="0012709F">
          <w:t xml:space="preserve"> et al. </w:t>
        </w:r>
      </w:ins>
      <w:ins w:id="198" w:author="Rev1" w:date="2019-11-25T18:00:00Z">
        <w:r w:rsidR="0012709F">
          <w:t xml:space="preserve">[@Teh:2015gd] </w:t>
        </w:r>
      </w:ins>
      <w:del w:id="199" w:author="Rev1" w:date="2019-11-25T18:00:00Z">
        <w:r w:rsidDel="0012709F">
          <w:delText xml:space="preserve">was </w:delText>
        </w:r>
      </w:del>
      <w:r>
        <w:t xml:space="preserve">estimated </w:t>
      </w:r>
      <w:del w:id="200" w:author="Rev1" w:date="2019-11-25T18:00:00Z">
        <w:r w:rsidDel="0012709F">
          <w:delText xml:space="preserve">there </w:delText>
        </w:r>
      </w:del>
      <w:ins w:id="201" w:author="Rev1" w:date="2019-11-25T18:00:00Z">
        <w:r w:rsidR="0012709F">
          <w:t xml:space="preserve">that </w:t>
        </w:r>
      </w:ins>
      <w:del w:id="202" w:author="Rev1" w:date="2019-11-25T18:00:00Z">
        <w:r w:rsidDel="0012709F">
          <w:delText xml:space="preserve">were </w:delText>
        </w:r>
      </w:del>
      <w:r>
        <w:t xml:space="preserve">344 </w:t>
      </w:r>
      <w:ins w:id="203" w:author="Rev1" w:date="2019-11-25T18:00:00Z">
        <w:r w:rsidR="0012709F">
          <w:t xml:space="preserve">species can be considered </w:t>
        </w:r>
      </w:ins>
      <w:r>
        <w:t>shared</w:t>
      </w:r>
      <w:del w:id="204" w:author="Rev1" w:date="2019-11-25T18:00:00Z">
        <w:r w:rsidDel="0012709F">
          <w:delText xml:space="preserve"> species</w:delText>
        </w:r>
      </w:del>
      <w:r>
        <w:t xml:space="preserve">, </w:t>
      </w:r>
      <w:ins w:id="205" w:author="Rev1" w:date="2019-11-25T18:00:00Z">
        <w:r w:rsidR="0012709F">
          <w:t xml:space="preserve">accounting for a total catch </w:t>
        </w:r>
      </w:ins>
      <w:del w:id="206" w:author="Rev1" w:date="2019-11-25T18:00:00Z">
        <w:r w:rsidDel="0012709F">
          <w:delText xml:space="preserve">representing a capture </w:delText>
        </w:r>
      </w:del>
      <w:r>
        <w:t xml:space="preserve">of 34.2 </w:t>
      </w:r>
      <w:del w:id="207" w:author="Rev1" w:date="2019-11-25T18:01:00Z">
        <w:r w:rsidDel="0012709F">
          <w:delText>× 10</w:delText>
        </w:r>
        <w:r w:rsidDel="0012709F">
          <w:rPr>
            <w:vertAlign w:val="superscript"/>
          </w:rPr>
          <w:delText>6</w:delText>
        </w:r>
      </w:del>
      <w:ins w:id="208" w:author="Rev1" w:date="2019-11-25T18:01:00Z">
        <w:r w:rsidR="0012709F">
          <w:t>million</w:t>
        </w:r>
      </w:ins>
      <w:r>
        <w:t xml:space="preserve"> t and a global landed value of USD 30.7 </w:t>
      </w:r>
      <w:del w:id="209" w:author="Rev1" w:date="2019-11-25T18:01:00Z">
        <w:r w:rsidDel="0012709F">
          <w:delText>× 10</w:delText>
        </w:r>
        <w:r w:rsidDel="0012709F">
          <w:rPr>
            <w:vertAlign w:val="superscript"/>
          </w:rPr>
          <w:delText>9</w:delText>
        </w:r>
      </w:del>
      <w:ins w:id="210" w:author="Rev1" w:date="2019-11-25T18:01:00Z">
        <w:r w:rsidR="0012709F">
          <w:t>trillion</w:t>
        </w:r>
      </w:ins>
      <w:del w:id="211" w:author="Rev1" w:date="2019-11-25T18:00:00Z">
        <w:r w:rsidDel="0012709F">
          <w:delText xml:space="preserve"> [@Teh:2015gd]</w:delText>
        </w:r>
      </w:del>
      <w:r>
        <w:t xml:space="preserve">. While this represents a good </w:t>
      </w:r>
      <w:del w:id="212" w:author="Rev1" w:date="2019-11-25T18:01:00Z">
        <w:r w:rsidDel="0012709F">
          <w:delText xml:space="preserve">baseline to </w:delText>
        </w:r>
      </w:del>
      <w:r>
        <w:t>start</w:t>
      </w:r>
      <w:ins w:id="213" w:author="Rev1" w:date="2019-11-25T18:01:00Z">
        <w:r w:rsidR="0012709F">
          <w:t>ing point</w:t>
        </w:r>
      </w:ins>
      <w:r>
        <w:t>, the analysis was based on a literature review of shared species and did not include a mechanistic way of determin</w:t>
      </w:r>
      <w:ins w:id="214" w:author="Rev1" w:date="2019-11-25T18:02:00Z">
        <w:r w:rsidR="0012709F">
          <w:t>ing</w:t>
        </w:r>
      </w:ins>
      <w:del w:id="215" w:author="Rev1" w:date="2019-11-25T18:02:00Z">
        <w:r w:rsidDel="0012709F">
          <w:delText>e</w:delText>
        </w:r>
      </w:del>
      <w:r>
        <w:t xml:space="preserve"> the transboundary nature of the species [@Teh:2015gd]. </w:t>
      </w:r>
      <w:del w:id="216" w:author="Rev1" w:date="2019-11-25T18:02:00Z">
        <w:r w:rsidDel="0012709F">
          <w:delText>And so</w:delText>
        </w:r>
      </w:del>
      <w:ins w:id="217" w:author="Rev1" w:date="2019-11-25T18:02:00Z">
        <w:r w:rsidR="0012709F">
          <w:t>Thus</w:t>
        </w:r>
      </w:ins>
      <w:r>
        <w:t xml:space="preserve">, despite recent research highlighting the interconnection of marine species [@Nandini], </w:t>
      </w:r>
      <w:ins w:id="218" w:author="Rev1" w:date="2019-11-25T18:03:00Z">
        <w:r w:rsidR="0012709F">
          <w:t xml:space="preserve">the total number of </w:t>
        </w:r>
      </w:ins>
      <w:r>
        <w:t xml:space="preserve">transboundary species </w:t>
      </w:r>
      <w:del w:id="219" w:author="Rev1" w:date="2019-11-25T18:10:00Z">
        <w:r w:rsidDel="00A87C08">
          <w:delText xml:space="preserve">are </w:delText>
        </w:r>
      </w:del>
      <w:ins w:id="220" w:author="Rev1" w:date="2019-11-25T18:10:00Z">
        <w:r w:rsidR="00A87C08">
          <w:t xml:space="preserve">is </w:t>
        </w:r>
      </w:ins>
      <w:r>
        <w:t xml:space="preserve">yet to be identified at a global scale. </w:t>
      </w:r>
      <w:ins w:id="221" w:author="Rev1" w:date="2019-11-25T18:11:00Z">
        <w:r w:rsidR="00A87C08">
          <w:t xml:space="preserve">Yet, </w:t>
        </w:r>
      </w:ins>
      <w:ins w:id="222" w:author="Rev1" w:date="2019-11-25T18:19:00Z">
        <w:r w:rsidR="00A87C08">
          <w:t xml:space="preserve">such an understanding is critical to effectively managing fisheries, as needs differ substantially between discreet and shared species </w:t>
        </w:r>
      </w:ins>
      <w:del w:id="223" w:author="Rev1" w:date="2019-11-25T18:14:00Z">
        <w:r w:rsidDel="00A87C08">
          <w:delText>T</w:delText>
        </w:r>
      </w:del>
      <w:del w:id="224" w:author="Rev1" w:date="2019-11-25T18:15:00Z">
        <w:r w:rsidDel="00A87C08">
          <w:delText>his is of uppermost</w:delText>
        </w:r>
      </w:del>
      <w:del w:id="225" w:author="Rev1" w:date="2019-11-25T18:19:00Z">
        <w:r w:rsidDel="00A87C08">
          <w:delText xml:space="preserve"> need as the fisheries management approach differs substantially between EEZ-discreet and shared species </w:delText>
        </w:r>
      </w:del>
      <w:r>
        <w:t>[@Mills]</w:t>
      </w:r>
      <w:ins w:id="226" w:author="Rev1" w:date="2019-11-25T18:19:00Z">
        <w:r w:rsidR="00A87C08">
          <w:t xml:space="preserve"> and </w:t>
        </w:r>
      </w:ins>
      <w:del w:id="227" w:author="Rev1" w:date="2019-11-25T18:19:00Z">
        <w:r w:rsidDel="00A87C08">
          <w:delText xml:space="preserve">. Moreover, international conflicts over shared resources are expected as </w:delText>
        </w:r>
      </w:del>
      <w:r>
        <w:t xml:space="preserve">climate change </w:t>
      </w:r>
      <w:ins w:id="228" w:author="Rev1" w:date="2019-11-25T18:20:00Z">
        <w:r w:rsidR="008A72DC">
          <w:t xml:space="preserve">will yield </w:t>
        </w:r>
      </w:ins>
      <w:del w:id="229" w:author="Rev1" w:date="2019-11-25T18:20:00Z">
        <w:r w:rsidDel="008A72DC">
          <w:delText xml:space="preserve">shifts the distribution of marine species and </w:delText>
        </w:r>
      </w:del>
      <w:r>
        <w:t xml:space="preserve">new </w:t>
      </w:r>
      <w:ins w:id="230" w:author="Rev1" w:date="2019-11-25T18:20:00Z">
        <w:r w:rsidR="008A72DC">
          <w:t xml:space="preserve">challenges associated with new </w:t>
        </w:r>
      </w:ins>
      <w:r>
        <w:t xml:space="preserve">shared fisheries </w:t>
      </w:r>
      <w:del w:id="231" w:author="Rev1" w:date="2019-11-25T18:20:00Z">
        <w:r w:rsidDel="008A72DC">
          <w:delText xml:space="preserve">emerge </w:delText>
        </w:r>
      </w:del>
      <w:r>
        <w:t>[@Pinsky:2018cb].</w:t>
      </w:r>
    </w:p>
    <w:p w14:paraId="2D43C305" w14:textId="005CDEE1" w:rsidR="00A32A9F" w:rsidRDefault="008A72DC" w:rsidP="005D1224">
      <w:pPr>
        <w:pStyle w:val="BodyText"/>
        <w:spacing w:line="360" w:lineRule="auto"/>
        <w:ind w:firstLine="720"/>
        <w:jc w:val="both"/>
      </w:pPr>
      <w:ins w:id="232" w:author="Rev1" w:date="2019-11-25T18:21:00Z">
        <w:r>
          <w:t>In this study</w:t>
        </w:r>
      </w:ins>
      <w:del w:id="233" w:author="Rev1" w:date="2019-11-25T18:21:00Z">
        <w:r w:rsidR="00291694" w:rsidDel="008A72DC">
          <w:delText>I</w:delText>
        </w:r>
      </w:del>
      <w:del w:id="234" w:author="Rev1" w:date="2019-11-25T18:20:00Z">
        <w:r w:rsidR="00291694" w:rsidDel="008A72DC">
          <w:delText>n here</w:delText>
        </w:r>
      </w:del>
      <w:r w:rsidR="00291694">
        <w:t xml:space="preserve">, we </w:t>
      </w:r>
      <w:del w:id="235" w:author="Rev1" w:date="2019-11-25T18:21:00Z">
        <w:r w:rsidR="00291694" w:rsidDel="008A72DC">
          <w:delText xml:space="preserve">overlap </w:delText>
        </w:r>
      </w:del>
      <w:ins w:id="236" w:author="Rev1" w:date="2019-11-25T18:21:00Z">
        <w:r>
          <w:t xml:space="preserve">overlay </w:t>
        </w:r>
      </w:ins>
      <w:r w:rsidR="00291694">
        <w:t xml:space="preserve">the known distribution of </w:t>
      </w:r>
      <w:r w:rsidR="00291694" w:rsidRPr="005D1224">
        <w:rPr>
          <w:bCs/>
        </w:rPr>
        <w:t>968</w:t>
      </w:r>
      <w:r w:rsidR="00291694">
        <w:t xml:space="preserve"> </w:t>
      </w:r>
      <w:ins w:id="237" w:author="Rev1" w:date="2019-11-25T18:21:00Z">
        <w:r>
          <w:t xml:space="preserve">commercially </w:t>
        </w:r>
        <w:commentRangeStart w:id="238"/>
        <w:r>
          <w:t>valuable</w:t>
        </w:r>
        <w:commentRangeEnd w:id="238"/>
        <w:r>
          <w:rPr>
            <w:rStyle w:val="CommentReference"/>
          </w:rPr>
          <w:commentReference w:id="238"/>
        </w:r>
        <w:r>
          <w:t xml:space="preserve"> </w:t>
        </w:r>
      </w:ins>
      <w:r w:rsidR="00291694">
        <w:t xml:space="preserve">marine fish species </w:t>
      </w:r>
      <w:del w:id="239" w:author="Rev1" w:date="2019-11-25T18:21:00Z">
        <w:r w:rsidR="00291694" w:rsidDel="008A72DC">
          <w:delText xml:space="preserve">with </w:delText>
        </w:r>
      </w:del>
      <w:ins w:id="240" w:author="Rev1" w:date="2019-11-25T18:21:00Z">
        <w:r>
          <w:t xml:space="preserve">and </w:t>
        </w:r>
      </w:ins>
      <w:del w:id="241" w:author="Rev1" w:date="2019-11-25T18:22:00Z">
        <w:r w:rsidR="00291694" w:rsidDel="008A72DC">
          <w:delText xml:space="preserve">248 </w:delText>
        </w:r>
      </w:del>
      <w:ins w:id="242" w:author="Rev1" w:date="2019-11-25T18:22:00Z">
        <w:r>
          <w:t xml:space="preserve">the </w:t>
        </w:r>
      </w:ins>
      <w:del w:id="243" w:author="Rev1" w:date="2019-11-25T18:22:00Z">
        <w:r w:rsidR="00291694" w:rsidDel="008A72DC">
          <w:delText xml:space="preserve">Economic </w:delText>
        </w:r>
      </w:del>
      <w:r w:rsidR="00291694">
        <w:t xml:space="preserve">Exclusive </w:t>
      </w:r>
      <w:ins w:id="244" w:author="Rev1" w:date="2019-11-25T18:22:00Z">
        <w:r>
          <w:t xml:space="preserve">Economic </w:t>
        </w:r>
      </w:ins>
      <w:r w:rsidR="00291694">
        <w:t xml:space="preserve">Zones of </w:t>
      </w:r>
      <w:commentRangeStart w:id="245"/>
      <w:r w:rsidR="00291694">
        <w:t xml:space="preserve">175 </w:t>
      </w:r>
      <w:commentRangeEnd w:id="245"/>
      <w:r>
        <w:rPr>
          <w:rStyle w:val="CommentReference"/>
        </w:rPr>
        <w:commentReference w:id="245"/>
      </w:r>
      <w:r w:rsidR="00291694">
        <w:t xml:space="preserve">countries to </w:t>
      </w:r>
      <w:del w:id="246" w:author="Rev1" w:date="2019-11-25T18:23:00Z">
        <w:r w:rsidR="00291694" w:rsidDel="008A72DC">
          <w:delText xml:space="preserve">map </w:delText>
        </w:r>
      </w:del>
      <w:ins w:id="247" w:author="Rev1" w:date="2019-11-25T18:23:00Z">
        <w:r>
          <w:t xml:space="preserve">determine </w:t>
        </w:r>
      </w:ins>
      <w:r w:rsidR="00291694">
        <w:t xml:space="preserve">the </w:t>
      </w:r>
      <w:ins w:id="248" w:author="Rev1" w:date="2019-11-25T18:23:00Z">
        <w:r>
          <w:t xml:space="preserve">total </w:t>
        </w:r>
      </w:ins>
      <w:r w:rsidR="00291694">
        <w:t xml:space="preserve">number of transboundary species and </w:t>
      </w:r>
      <w:del w:id="249" w:author="Rev1" w:date="2019-11-25T18:23:00Z">
        <w:r w:rsidR="00291694" w:rsidDel="008A72DC">
          <w:delText xml:space="preserve">and </w:delText>
        </w:r>
      </w:del>
      <w:r w:rsidR="00291694">
        <w:t>their contribution to global catch and landed value. We adopt</w:t>
      </w:r>
      <w:del w:id="250" w:author="Rev1" w:date="2019-11-25T18:23:00Z">
        <w:r w:rsidR="00291694" w:rsidDel="008A72DC">
          <w:delText>ed</w:delText>
        </w:r>
      </w:del>
      <w:r w:rsidR="00291694">
        <w:t xml:space="preserve"> the UN definition of transboundary stocks (shared by neighboring EEZs)</w:t>
      </w:r>
      <w:ins w:id="251" w:author="Rev1" w:date="2019-11-25T18:24:00Z">
        <w:r>
          <w:t>,</w:t>
        </w:r>
      </w:ins>
      <w:r w:rsidR="00291694">
        <w:t xml:space="preserve"> but carr</w:t>
      </w:r>
      <w:ins w:id="252" w:author="Rev1" w:date="2019-11-25T18:24:00Z">
        <w:r>
          <w:t>y</w:t>
        </w:r>
      </w:ins>
      <w:del w:id="253" w:author="Rev1" w:date="2019-11-25T18:24:00Z">
        <w:r w:rsidR="00291694" w:rsidDel="008A72DC">
          <w:delText>ied</w:delText>
        </w:r>
      </w:del>
      <w:ins w:id="254" w:author="Rev1" w:date="2019-11-25T18:24:00Z">
        <w:r>
          <w:t xml:space="preserve"> out</w:t>
        </w:r>
      </w:ins>
      <w:r w:rsidR="00291694">
        <w:t xml:space="preserve"> the analysis at the species level, rather than stocks (populations within a species), due to lack of stock-specific spatial and ecological information on all of the fished species [@TEH].</w:t>
      </w:r>
    </w:p>
    <w:p w14:paraId="1B9D5190" w14:textId="599EA9E6" w:rsidR="00A32A9F" w:rsidRDefault="00291694" w:rsidP="005D1224">
      <w:pPr>
        <w:pStyle w:val="BodyText"/>
        <w:spacing w:line="360" w:lineRule="auto"/>
        <w:ind w:firstLine="720"/>
        <w:jc w:val="both"/>
      </w:pPr>
      <w:r>
        <w:t xml:space="preserve">We combined multiple species distribution data-sources and developed a series of </w:t>
      </w:r>
      <w:ins w:id="255" w:author="Rev1" w:date="2019-11-25T18:31:00Z">
        <w:r w:rsidR="00D23E88">
          <w:t xml:space="preserve">three </w:t>
        </w:r>
      </w:ins>
      <w:r>
        <w:t xml:space="preserve">criteria to determine if a species </w:t>
      </w:r>
      <w:del w:id="256" w:author="Rev1" w:date="2019-11-25T18:25:00Z">
        <w:r w:rsidDel="00CA588C">
          <w:delText xml:space="preserve">was </w:delText>
        </w:r>
      </w:del>
      <w:ins w:id="257" w:author="Rev1" w:date="2019-11-25T18:25:00Z">
        <w:r w:rsidR="00CA588C">
          <w:t xml:space="preserve">is </w:t>
        </w:r>
      </w:ins>
      <w:r>
        <w:t xml:space="preserve">transboundary. Current species distributions were obtained from </w:t>
      </w:r>
      <w:ins w:id="258" w:author="Rev1" w:date="2019-11-25T18:25:00Z">
        <w:r w:rsidR="00CA588C">
          <w:t xml:space="preserve">the largest </w:t>
        </w:r>
      </w:ins>
      <w:del w:id="259" w:author="Rev1" w:date="2019-11-25T18:26:00Z">
        <w:r w:rsidDel="00CA588C">
          <w:delText xml:space="preserve">an </w:delText>
        </w:r>
      </w:del>
      <w:r>
        <w:t xml:space="preserve">observational database of </w:t>
      </w:r>
      <w:ins w:id="260" w:author="Rev1" w:date="2019-11-25T18:25:00Z">
        <w:r w:rsidR="00CA588C">
          <w:t xml:space="preserve">the </w:t>
        </w:r>
      </w:ins>
      <w:r>
        <w:t>world</w:t>
      </w:r>
      <w:ins w:id="261" w:author="Rev1" w:date="2019-11-25T18:26:00Z">
        <w:r w:rsidR="00CA588C">
          <w:t>’s</w:t>
        </w:r>
      </w:ins>
      <w:r>
        <w:t xml:space="preserve"> marine species [@</w:t>
      </w:r>
      <w:proofErr w:type="spellStart"/>
      <w:r>
        <w:t>REFNEreus</w:t>
      </w:r>
      <w:proofErr w:type="spellEnd"/>
      <w:r>
        <w:t xml:space="preserve">] and two structurally </w:t>
      </w:r>
      <w:del w:id="262" w:author="Rev1" w:date="2019-11-25T18:26:00Z">
        <w:r w:rsidDel="00CA588C">
          <w:delText xml:space="preserve">different </w:delText>
        </w:r>
      </w:del>
      <w:ins w:id="263" w:author="Rev1" w:date="2019-11-25T18:26:00Z">
        <w:r w:rsidR="00CA588C">
          <w:t xml:space="preserve">distinct </w:t>
        </w:r>
      </w:ins>
      <w:r>
        <w:t>species distribution models [@</w:t>
      </w:r>
      <w:proofErr w:type="spellStart"/>
      <w:r>
        <w:t>REFGabs</w:t>
      </w:r>
      <w:proofErr w:type="spellEnd"/>
      <w:r>
        <w:t>; @</w:t>
      </w:r>
      <w:proofErr w:type="spellStart"/>
      <w:r>
        <w:t>Zeler</w:t>
      </w:r>
      <w:proofErr w:type="spellEnd"/>
      <w:r>
        <w:t xml:space="preserve">]. The first criteria to determine </w:t>
      </w:r>
      <w:del w:id="264" w:author="Rev1" w:date="2019-11-25T18:26:00Z">
        <w:r w:rsidDel="00CA588C">
          <w:delText>if a species is</w:delText>
        </w:r>
      </w:del>
      <w:ins w:id="265" w:author="Rev1" w:date="2019-11-25T18:26:00Z">
        <w:r w:rsidR="00CA588C">
          <w:t>the</w:t>
        </w:r>
      </w:ins>
      <w:r>
        <w:t xml:space="preserve"> transboundary </w:t>
      </w:r>
      <w:ins w:id="266" w:author="Rev1" w:date="2019-11-25T18:26:00Z">
        <w:r w:rsidR="00CA588C">
          <w:t>nature of a species considered</w:t>
        </w:r>
      </w:ins>
      <w:del w:id="267" w:author="Rev1" w:date="2019-11-25T18:26:00Z">
        <w:r w:rsidDel="00CA588C">
          <w:delText>was related to</w:delText>
        </w:r>
      </w:del>
      <w:r>
        <w:t xml:space="preserve"> </w:t>
      </w:r>
      <w:del w:id="268" w:author="Rev1" w:date="2019-11-25T18:27:00Z">
        <w:r w:rsidDel="00CA588C">
          <w:lastRenderedPageBreak/>
          <w:delText xml:space="preserve">the </w:delText>
        </w:r>
      </w:del>
      <w:ins w:id="269" w:author="Rev1" w:date="2019-11-25T18:27:00Z">
        <w:r w:rsidR="00CA588C">
          <w:t xml:space="preserve">whether </w:t>
        </w:r>
      </w:ins>
      <w:del w:id="270" w:author="Rev1" w:date="2019-11-25T18:27:00Z">
        <w:r w:rsidDel="00CA588C">
          <w:delText>agreement of the</w:delText>
        </w:r>
      </w:del>
      <w:ins w:id="271" w:author="Rev1" w:date="2019-11-25T18:27:00Z">
        <w:r w:rsidR="00CA588C">
          <w:t>the three</w:t>
        </w:r>
      </w:ins>
      <w:r>
        <w:t xml:space="preserve"> data-sources </w:t>
      </w:r>
      <w:ins w:id="272" w:author="Rev1" w:date="2019-11-25T18:28:00Z">
        <w:r w:rsidR="00CA588C">
          <w:t xml:space="preserve">agreed </w:t>
        </w:r>
      </w:ins>
      <w:del w:id="273" w:author="Rev1" w:date="2019-11-25T18:28:00Z">
        <w:r w:rsidDel="00CA588C">
          <w:delText xml:space="preserve">regarding </w:delText>
        </w:r>
      </w:del>
      <w:ins w:id="274" w:author="Rev1" w:date="2019-11-25T18:28:00Z">
        <w:r w:rsidR="00CA588C">
          <w:t xml:space="preserve">that a species was present </w:t>
        </w:r>
      </w:ins>
      <w:del w:id="275" w:author="Rev1" w:date="2019-11-25T18:28:00Z">
        <w:r w:rsidDel="00CA588C">
          <w:delText xml:space="preserve">the presence of a species </w:delText>
        </w:r>
      </w:del>
      <w:r>
        <w:t>in a single grid-</w:t>
      </w:r>
      <w:commentRangeStart w:id="276"/>
      <w:r>
        <w:t>cell</w:t>
      </w:r>
      <w:commentRangeEnd w:id="276"/>
      <w:r w:rsidR="00D23E88">
        <w:rPr>
          <w:rStyle w:val="CommentReference"/>
        </w:rPr>
        <w:commentReference w:id="276"/>
      </w:r>
      <w:r>
        <w:t xml:space="preserve">. </w:t>
      </w:r>
      <w:ins w:id="277" w:author="Rev1" w:date="2019-11-25T18:29:00Z">
        <w:r w:rsidR="00D23E88">
          <w:t xml:space="preserve">Second, we used </w:t>
        </w:r>
      </w:ins>
      <w:ins w:id="278" w:author="Rev1" w:date="2019-11-25T18:30:00Z">
        <w:r w:rsidR="00D23E88">
          <w:t xml:space="preserve">spatially explicit </w:t>
        </w:r>
      </w:ins>
      <w:ins w:id="279" w:author="Rev1" w:date="2019-11-25T18:29:00Z">
        <w:r w:rsidR="00D23E88">
          <w:t>catch d</w:t>
        </w:r>
      </w:ins>
      <w:ins w:id="280" w:author="Rev1" w:date="2019-11-25T18:30:00Z">
        <w:r w:rsidR="00D23E88">
          <w:t xml:space="preserve">ata[@Zeller] </w:t>
        </w:r>
      </w:ins>
      <w:del w:id="281" w:author="Rev1" w:date="2019-11-25T18:30:00Z">
        <w:r w:rsidDel="00D23E88">
          <w:delText xml:space="preserve">The second criteria was established </w:delText>
        </w:r>
      </w:del>
      <w:r>
        <w:t xml:space="preserve">to confirm </w:t>
      </w:r>
      <w:del w:id="282" w:author="Rev1" w:date="2019-11-25T18:31:00Z">
        <w:r w:rsidDel="00D23E88">
          <w:delText xml:space="preserve">the presence of </w:delText>
        </w:r>
      </w:del>
      <w:del w:id="283" w:author="Reviewer 1" w:date="2019-11-27T15:43:00Z">
        <w:r w:rsidDel="00AA188A">
          <w:delText>a</w:delText>
        </w:r>
      </w:del>
      <w:ins w:id="284" w:author="Reviewer 1" w:date="2019-11-27T15:43:00Z">
        <w:r w:rsidR="00AA188A">
          <w:t xml:space="preserve">the </w:t>
        </w:r>
        <w:r w:rsidR="00F34B4E">
          <w:t xml:space="preserve">occurrence of a </w:t>
        </w:r>
      </w:ins>
      <w:del w:id="285" w:author="Reviewer 1" w:date="2019-11-27T15:43:00Z">
        <w:r w:rsidDel="00F34B4E">
          <w:delText xml:space="preserve"> </w:delText>
        </w:r>
      </w:del>
      <w:r>
        <w:t xml:space="preserve">species </w:t>
      </w:r>
      <w:ins w:id="286" w:author="Rev1" w:date="2019-11-25T18:31:00Z">
        <w:r w:rsidR="00D23E88">
          <w:t>in a given grid cell</w:t>
        </w:r>
      </w:ins>
      <w:del w:id="287" w:author="Rev1" w:date="2019-11-25T18:30:00Z">
        <w:r w:rsidDel="00D23E88">
          <w:delText>by using a specially detailed catch data [@Zeler]</w:delText>
        </w:r>
      </w:del>
      <w:r>
        <w:t xml:space="preserve">. </w:t>
      </w:r>
      <w:commentRangeStart w:id="288"/>
      <w:del w:id="289" w:author="Rev1" w:date="2019-11-25T18:31:00Z">
        <w:r w:rsidDel="00D23E88">
          <w:delText>Finally, t</w:delText>
        </w:r>
      </w:del>
      <w:ins w:id="290" w:author="Rev1" w:date="2019-11-25T18:31:00Z">
        <w:r w:rsidR="00D23E88">
          <w:t>T</w:t>
        </w:r>
      </w:ins>
      <w:r>
        <w:t xml:space="preserve">he third criteria </w:t>
      </w:r>
      <w:del w:id="291" w:author="Rev1" w:date="2019-11-25T18:31:00Z">
        <w:r w:rsidDel="00D23E88">
          <w:delText xml:space="preserve">accounted </w:delText>
        </w:r>
      </w:del>
      <w:ins w:id="292" w:author="Rev1" w:date="2019-11-25T18:31:00Z">
        <w:r w:rsidR="00D23E88">
          <w:t xml:space="preserve">considered </w:t>
        </w:r>
      </w:ins>
      <w:del w:id="293" w:author="Rev1" w:date="2019-11-25T18:31:00Z">
        <w:r w:rsidDel="00D23E88">
          <w:delText xml:space="preserve">for </w:delText>
        </w:r>
      </w:del>
      <w:r>
        <w:t xml:space="preserve">the spatial distribution of </w:t>
      </w:r>
      <w:del w:id="294" w:author="Rev1" w:date="2019-11-25T18:31:00Z">
        <w:r w:rsidDel="00D23E88">
          <w:delText xml:space="preserve">the </w:delText>
        </w:r>
      </w:del>
      <w:r>
        <w:t xml:space="preserve">species between </w:t>
      </w:r>
      <w:del w:id="295" w:author="Rev1" w:date="2019-11-25T18:31:00Z">
        <w:r w:rsidDel="00D23E88">
          <w:delText xml:space="preserve">the </w:delText>
        </w:r>
      </w:del>
      <w:r>
        <w:t>neighboring EEZs.</w:t>
      </w:r>
      <w:commentRangeEnd w:id="288"/>
      <w:r w:rsidR="00D23E88">
        <w:rPr>
          <w:rStyle w:val="CommentReference"/>
        </w:rPr>
        <w:commentReference w:id="288"/>
      </w:r>
      <w:r>
        <w:t xml:space="preserve"> In addition to </w:t>
      </w:r>
      <w:del w:id="296" w:author="Reviewer 1" w:date="2019-11-27T15:44:00Z">
        <w:r w:rsidDel="00F34B4E">
          <w:delText xml:space="preserve">present </w:delText>
        </w:r>
      </w:del>
      <w:ins w:id="297" w:author="Reviewer 1" w:date="2019-11-27T15:44:00Z">
        <w:r w:rsidR="00F34B4E">
          <w:t xml:space="preserve">determining </w:t>
        </w:r>
      </w:ins>
      <w:r>
        <w:t xml:space="preserve">the number of transboundary stocks, we </w:t>
      </w:r>
      <w:ins w:id="298" w:author="Reviewer 1" w:date="2019-11-27T15:44:00Z">
        <w:r w:rsidR="00F34B4E">
          <w:t xml:space="preserve">also </w:t>
        </w:r>
      </w:ins>
      <w:r>
        <w:t>estimated the</w:t>
      </w:r>
      <w:del w:id="299" w:author="Reviewer 1" w:date="2019-11-27T15:46:00Z">
        <w:r w:rsidDel="00F34B4E">
          <w:delText>ir</w:delText>
        </w:r>
      </w:del>
      <w:r>
        <w:t xml:space="preserve"> contribution </w:t>
      </w:r>
      <w:ins w:id="300" w:author="Reviewer 1" w:date="2019-11-27T15:46:00Z">
        <w:r w:rsidR="00F34B4E">
          <w:t xml:space="preserve">of each </w:t>
        </w:r>
      </w:ins>
      <w:del w:id="301" w:author="Reviewer 1" w:date="2019-11-27T15:46:00Z">
        <w:r w:rsidDel="00F34B4E">
          <w:delText>in terms of</w:delText>
        </w:r>
      </w:del>
      <w:ins w:id="302" w:author="Reviewer 1" w:date="2019-11-27T15:46:00Z">
        <w:r w:rsidR="00F34B4E">
          <w:t>to</w:t>
        </w:r>
      </w:ins>
      <w:r>
        <w:t xml:space="preserve"> fishing revenue</w:t>
      </w:r>
      <w:ins w:id="303" w:author="Reviewer 1" w:date="2019-11-27T15:47:00Z">
        <w:r w:rsidR="00F34B4E">
          <w:t>s</w:t>
        </w:r>
      </w:ins>
      <w:r>
        <w:t xml:space="preserve"> and landings a</w:t>
      </w:r>
      <w:ins w:id="304" w:author="Reviewer 1" w:date="2019-11-27T15:47:00Z">
        <w:r w:rsidR="00F34B4E">
          <w:t xml:space="preserve">s well as </w:t>
        </w:r>
      </w:ins>
      <w:del w:id="305" w:author="Reviewer 1" w:date="2019-11-27T15:47:00Z">
        <w:r w:rsidDel="00F34B4E">
          <w:delText xml:space="preserve">nd </w:delText>
        </w:r>
      </w:del>
      <w:r>
        <w:t>categorize</w:t>
      </w:r>
      <w:ins w:id="306" w:author="Reviewer 1" w:date="2019-11-27T15:47:00Z">
        <w:r w:rsidR="00F34B4E">
          <w:t>d</w:t>
        </w:r>
      </w:ins>
      <w:r>
        <w:t xml:space="preserve"> them </w:t>
      </w:r>
      <w:del w:id="307" w:author="Reviewer 1" w:date="2019-11-27T15:47:00Z">
        <w:r w:rsidDel="00F34B4E">
          <w:delText xml:space="preserve">depending </w:delText>
        </w:r>
      </w:del>
      <w:ins w:id="308" w:author="Reviewer 1" w:date="2019-11-27T15:47:00Z">
        <w:r w:rsidR="00F34B4E">
          <w:t xml:space="preserve">according </w:t>
        </w:r>
      </w:ins>
      <w:del w:id="309" w:author="Reviewer 1" w:date="2019-11-27T15:47:00Z">
        <w:r w:rsidDel="00F34B4E">
          <w:delText>on their</w:delText>
        </w:r>
      </w:del>
      <w:ins w:id="310" w:author="Reviewer 1" w:date="2019-11-27T15:47:00Z">
        <w:r w:rsidR="00F34B4E">
          <w:t>to</w:t>
        </w:r>
      </w:ins>
      <w:r>
        <w:t xml:space="preserve"> catch trend</w:t>
      </w:r>
      <w:ins w:id="311" w:author="Reviewer 1" w:date="2019-11-27T15:47:00Z">
        <w:r w:rsidR="00F34B4E">
          <w:t>s</w:t>
        </w:r>
      </w:ins>
      <w:r>
        <w:t xml:space="preserve"> [@</w:t>
      </w:r>
      <w:proofErr w:type="spellStart"/>
      <w:r>
        <w:t>Pauly</w:t>
      </w:r>
      <w:proofErr w:type="spellEnd"/>
      <w:r>
        <w:t xml:space="preserve"> 2012]. Our study provides a first empirical approximation </w:t>
      </w:r>
      <w:ins w:id="312" w:author="Reviewer 1" w:date="2019-11-27T15:50:00Z">
        <w:r w:rsidR="00F34B4E">
          <w:t xml:space="preserve">of the number of shared commercial species globally, significantly contributing </w:t>
        </w:r>
      </w:ins>
      <w:r>
        <w:t xml:space="preserve">to </w:t>
      </w:r>
      <w:ins w:id="313" w:author="Reviewer 1" w:date="2019-11-27T15:50:00Z">
        <w:r w:rsidR="00F34B4E">
          <w:t xml:space="preserve">our </w:t>
        </w:r>
      </w:ins>
      <w:r>
        <w:t>understand</w:t>
      </w:r>
      <w:ins w:id="314" w:author="Reviewer 1" w:date="2019-11-27T15:50:00Z">
        <w:r w:rsidR="00F34B4E">
          <w:t>ing of</w:t>
        </w:r>
      </w:ins>
      <w:r>
        <w:t xml:space="preserve"> the true transboundary nature of </w:t>
      </w:r>
      <w:del w:id="315" w:author="Reviewer 1" w:date="2019-11-27T15:47:00Z">
        <w:r w:rsidDel="00F34B4E">
          <w:delText xml:space="preserve">the </w:delText>
        </w:r>
      </w:del>
      <w:r>
        <w:t>world fisheries</w:t>
      </w:r>
      <w:ins w:id="316" w:author="Reviewer 1" w:date="2019-11-27T15:50:00Z">
        <w:r w:rsidR="00F34B4E">
          <w:t xml:space="preserve"> and </w:t>
        </w:r>
      </w:ins>
      <w:ins w:id="317" w:author="Reviewer 1" w:date="2019-11-27T15:51:00Z">
        <w:r w:rsidR="00F34B4E">
          <w:t xml:space="preserve">hopefully helping inform </w:t>
        </w:r>
      </w:ins>
      <w:ins w:id="318" w:author="Reviewer 1" w:date="2019-11-27T15:52:00Z">
        <w:r w:rsidR="00F34B4E">
          <w:t>the effective</w:t>
        </w:r>
      </w:ins>
      <w:ins w:id="319" w:author="Reviewer 1" w:date="2019-11-27T15:50:00Z">
        <w:r w:rsidR="00F34B4E">
          <w:t xml:space="preserve"> management </w:t>
        </w:r>
      </w:ins>
      <w:ins w:id="320" w:author="Reviewer 1" w:date="2019-11-27T15:52:00Z">
        <w:r w:rsidR="00F34B4E">
          <w:t xml:space="preserve">of these resources </w:t>
        </w:r>
      </w:ins>
      <w:ins w:id="321" w:author="Reviewer 1" w:date="2019-11-27T15:50:00Z">
        <w:r w:rsidR="00F34B4E">
          <w:t>[@RFMOS]</w:t>
        </w:r>
      </w:ins>
      <w:del w:id="322" w:author="Reviewer 1" w:date="2019-11-27T15:48:00Z">
        <w:r w:rsidDel="00F34B4E">
          <w:delText>, a world that is deeply connected by larval dynamics [@nandini], fishing fleets [@Kurosawa_Juanito], and shared management [@RFMOS]</w:delText>
        </w:r>
      </w:del>
      <w:r>
        <w:t>.</w:t>
      </w:r>
    </w:p>
    <w:p w14:paraId="7D4EC45F" w14:textId="40CEB97A" w:rsidR="005D1224" w:rsidRDefault="00291694" w:rsidP="005D1224">
      <w:pPr>
        <w:pStyle w:val="BodyText"/>
        <w:spacing w:line="360" w:lineRule="auto"/>
        <w:ind w:firstLine="720"/>
        <w:jc w:val="both"/>
        <w:rPr>
          <w:ins w:id="323" w:author="Reviewer 1" w:date="2019-11-27T17:22:00Z"/>
        </w:rPr>
      </w:pPr>
      <w:commentRangeStart w:id="324"/>
      <w:r w:rsidRPr="0089295E">
        <w:rPr>
          <w:strike/>
          <w:rPrChange w:id="325" w:author="Reviewer 1" w:date="2019-11-27T16:01:00Z">
            <w:rPr/>
          </w:rPrChange>
        </w:rPr>
        <w:t>As Caddy (1997) pointed out, virtually all coastal nations share at least one transboundary species with their neighbors with some sharing over 100 species with surrounding EEZs (Fig. 1).</w:t>
      </w:r>
      <w:r>
        <w:t xml:space="preserve"> </w:t>
      </w:r>
      <w:commentRangeEnd w:id="324"/>
      <w:r w:rsidR="0089295E">
        <w:rPr>
          <w:rStyle w:val="CommentReference"/>
        </w:rPr>
        <w:commentReference w:id="324"/>
      </w:r>
      <w:del w:id="326" w:author="Reviewer 1" w:date="2019-11-27T16:01:00Z">
        <w:r w:rsidDel="0089295E">
          <w:delText>With the current state of knowledge of fished species and their distributions, w</w:delText>
        </w:r>
      </w:del>
      <w:ins w:id="327" w:author="Reviewer 1" w:date="2019-11-27T16:01:00Z">
        <w:r w:rsidR="0089295E">
          <w:t>W</w:t>
        </w:r>
      </w:ins>
      <w:r>
        <w:t xml:space="preserve">e estimate a total of 633 transboundary species in the world, more than double </w:t>
      </w:r>
      <w:ins w:id="328" w:author="Reviewer 1" w:date="2019-11-27T16:01:00Z">
        <w:r w:rsidR="0089295E">
          <w:t xml:space="preserve">the number </w:t>
        </w:r>
      </w:ins>
      <w:del w:id="329" w:author="Reviewer 1" w:date="2019-11-27T16:02:00Z">
        <w:r w:rsidDel="0089295E">
          <w:delText xml:space="preserve">of what had been </w:delText>
        </w:r>
      </w:del>
      <w:r>
        <w:t>previously estimated [@Teh:2015gd]</w:t>
      </w:r>
      <w:ins w:id="330" w:author="Reviewer 1" w:date="2019-11-27T16:02:00Z">
        <w:r w:rsidR="0089295E">
          <w:t xml:space="preserve"> (Fig. 1)</w:t>
        </w:r>
      </w:ins>
      <w:r>
        <w:t xml:space="preserve">. </w:t>
      </w:r>
      <w:ins w:id="331" w:author="Reviewer 1" w:date="2019-11-27T16:02:00Z">
        <w:r w:rsidR="0089295E">
          <w:t xml:space="preserve">We also find that </w:t>
        </w:r>
      </w:ins>
      <w:del w:id="332" w:author="Reviewer 1" w:date="2019-11-27T16:02:00Z">
        <w:r w:rsidDel="0089295E">
          <w:delText xml:space="preserve">These </w:delText>
        </w:r>
      </w:del>
      <w:r>
        <w:t xml:space="preserve">fisheries </w:t>
      </w:r>
      <w:ins w:id="333" w:author="Reviewer 1" w:date="2019-11-27T16:02:00Z">
        <w:r w:rsidR="0089295E">
          <w:t xml:space="preserve">on </w:t>
        </w:r>
      </w:ins>
      <w:ins w:id="334" w:author="Reviewer 1" w:date="2019-11-27T16:03:00Z">
        <w:r w:rsidR="0089295E">
          <w:t xml:space="preserve">these species contribute </w:t>
        </w:r>
        <w:commentRangeStart w:id="335"/>
        <w:r w:rsidR="0089295E">
          <w:t>substantially</w:t>
        </w:r>
        <w:commentRangeEnd w:id="335"/>
        <w:r w:rsidR="0089295E">
          <w:rPr>
            <w:rStyle w:val="CommentReference"/>
          </w:rPr>
          <w:commentReference w:id="335"/>
        </w:r>
        <w:r w:rsidR="0089295E">
          <w:t xml:space="preserve"> </w:t>
        </w:r>
      </w:ins>
      <w:del w:id="336" w:author="Reviewer 1" w:date="2019-11-27T16:07:00Z">
        <w:r w:rsidDel="0089295E">
          <w:delText>are important in terms of</w:delText>
        </w:r>
      </w:del>
      <w:ins w:id="337" w:author="Reviewer 1" w:date="2019-11-27T16:07:00Z">
        <w:r w:rsidR="0089295E">
          <w:t>to</w:t>
        </w:r>
      </w:ins>
      <w:r>
        <w:t xml:space="preserve"> both landings and revenue. </w:t>
      </w:r>
      <w:del w:id="338" w:author="Reviewer 1" w:date="2019-11-27T16:09:00Z">
        <w:r w:rsidDel="002E2E2E">
          <w:delText>In the last ten years</w:delText>
        </w:r>
      </w:del>
      <w:ins w:id="339" w:author="Reviewer 1" w:date="2019-11-27T16:09:00Z">
        <w:r w:rsidR="002E2E2E">
          <w:t>Between xx and xx</w:t>
        </w:r>
      </w:ins>
      <w:r>
        <w:t xml:space="preserve">, </w:t>
      </w:r>
      <w:del w:id="340" w:author="Reviewer 1" w:date="2019-11-27T16:08:00Z">
        <w:r w:rsidDel="002E2E2E">
          <w:delText xml:space="preserve">the global </w:delText>
        </w:r>
      </w:del>
      <w:r>
        <w:t>fleet</w:t>
      </w:r>
      <w:ins w:id="341" w:author="Reviewer 1" w:date="2019-11-27T16:08:00Z">
        <w:r w:rsidR="002E2E2E">
          <w:t>s targeting shared stocks globally</w:t>
        </w:r>
      </w:ins>
      <w:del w:id="342" w:author="Reviewer 1" w:date="2019-11-27T16:08:00Z">
        <w:r w:rsidDel="002E2E2E">
          <w:delText xml:space="preserve"> has</w:delText>
        </w:r>
      </w:del>
      <w:r>
        <w:t xml:space="preserve"> landed an average of </w:t>
      </w:r>
      <w:r w:rsidRPr="005D1224">
        <w:rPr>
          <w:highlight w:val="yellow"/>
        </w:rPr>
        <w:t>X</w:t>
      </w:r>
      <w:r>
        <w:t xml:space="preserve"> </w:t>
      </w:r>
      <w:proofErr w:type="spellStart"/>
      <w:r>
        <w:t>ton</w:t>
      </w:r>
      <w:ins w:id="343" w:author="Reviewer 1" w:date="2019-11-27T16:08:00Z">
        <w:r w:rsidR="002E2E2E">
          <w:t>n</w:t>
        </w:r>
      </w:ins>
      <w:r>
        <w:t>es</w:t>
      </w:r>
      <w:proofErr w:type="spellEnd"/>
      <w:del w:id="344" w:author="Reviewer 1" w:date="2019-11-27T16:11:00Z">
        <w:r w:rsidDel="002E2E2E">
          <w:delText xml:space="preserve">, </w:delText>
        </w:r>
      </w:del>
      <w:ins w:id="345" w:author="Reviewer 1" w:date="2019-11-27T16:12:00Z">
        <w:r w:rsidR="002E2E2E">
          <w:t>, representing</w:t>
        </w:r>
      </w:ins>
      <w:ins w:id="346" w:author="Reviewer 1" w:date="2019-11-27T16:11:00Z">
        <w:r w:rsidR="002E2E2E">
          <w:t xml:space="preserve"> </w:t>
        </w:r>
      </w:ins>
      <w:ins w:id="347" w:author="Reviewer 1" w:date="2019-11-27T16:12:00Z">
        <w:r w:rsidR="002E2E2E" w:rsidRPr="005D1224">
          <w:rPr>
            <w:bCs/>
            <w:highlight w:val="yellow"/>
          </w:rPr>
          <w:t>X</w:t>
        </w:r>
        <w:r w:rsidR="002E2E2E">
          <w:t xml:space="preserve">% of the global catch, and </w:t>
        </w:r>
      </w:ins>
      <w:r>
        <w:t>generating USD 79.7 million in fishing revenue</w:t>
      </w:r>
      <w:ins w:id="348" w:author="Reviewer 1" w:date="2019-11-27T16:12:00Z">
        <w:r w:rsidR="002E2E2E">
          <w:t>, equivalent to</w:t>
        </w:r>
      </w:ins>
      <w:del w:id="349" w:author="Reviewer 1" w:date="2019-11-27T16:09:00Z">
        <w:r w:rsidDel="002E2E2E">
          <w:delText xml:space="preserve"> from shared stocks fished within EEZs</w:delText>
        </w:r>
      </w:del>
      <w:del w:id="350" w:author="Reviewer 1" w:date="2019-11-27T16:12:00Z">
        <w:r w:rsidDel="002E2E2E">
          <w:delText xml:space="preserve">. This represents </w:delText>
        </w:r>
        <w:r w:rsidRPr="005D1224" w:rsidDel="002E2E2E">
          <w:rPr>
            <w:bCs/>
            <w:highlight w:val="yellow"/>
          </w:rPr>
          <w:delText>X</w:delText>
        </w:r>
        <w:r w:rsidDel="002E2E2E">
          <w:delText>% of the global catch and</w:delText>
        </w:r>
      </w:del>
      <w:r>
        <w:t xml:space="preserve"> 49.8% of total revenue </w:t>
      </w:r>
      <w:commentRangeStart w:id="351"/>
      <w:r w:rsidRPr="002E2E2E">
        <w:rPr>
          <w:strike/>
          <w:rPrChange w:id="352" w:author="Reviewer 1" w:date="2019-11-27T16:13:00Z">
            <w:rPr/>
          </w:rPrChange>
        </w:rPr>
        <w:t>generated by those fisheries in all EEZs of the world</w:t>
      </w:r>
      <w:commentRangeEnd w:id="351"/>
      <w:r w:rsidR="002E2E2E">
        <w:rPr>
          <w:rStyle w:val="CommentReference"/>
        </w:rPr>
        <w:commentReference w:id="351"/>
      </w:r>
      <w:r>
        <w:t xml:space="preserve">. </w:t>
      </w:r>
      <w:del w:id="353" w:author="Reviewer 1" w:date="2019-11-27T16:15:00Z">
        <w:r w:rsidDel="002E2E2E">
          <w:delText>All t</w:delText>
        </w:r>
      </w:del>
      <w:ins w:id="354" w:author="Reviewer 1" w:date="2019-11-27T16:15:00Z">
        <w:r w:rsidR="002E2E2E">
          <w:t>T</w:t>
        </w:r>
      </w:ins>
      <w:r>
        <w:t xml:space="preserve">hese values are higher than previously </w:t>
      </w:r>
      <w:commentRangeStart w:id="355"/>
      <w:r>
        <w:t>estimated</w:t>
      </w:r>
      <w:commentRangeEnd w:id="355"/>
      <w:r w:rsidR="002E2E2E">
        <w:rPr>
          <w:rStyle w:val="CommentReference"/>
        </w:rPr>
        <w:commentReference w:id="355"/>
      </w:r>
      <w:r>
        <w:t xml:space="preserve"> [@</w:t>
      </w:r>
      <w:proofErr w:type="spellStart"/>
      <w:r>
        <w:t>Teh</w:t>
      </w:r>
      <w:proofErr w:type="spellEnd"/>
      <w:r>
        <w:t xml:space="preserve">]. </w:t>
      </w:r>
      <w:commentRangeStart w:id="356"/>
      <w:r>
        <w:t xml:space="preserve">The importance of these species exceeds in EEZs like the United States where 116 species are responsible for up to 12.20 million USD and Peru where 28 species are responsible for USD 5.2 million </w:t>
      </w:r>
      <w:commentRangeEnd w:id="356"/>
      <w:r w:rsidR="002E2E2E">
        <w:rPr>
          <w:rStyle w:val="CommentReference"/>
        </w:rPr>
        <w:commentReference w:id="356"/>
      </w:r>
      <w:r>
        <w:t xml:space="preserve">(Fig 1). </w:t>
      </w:r>
    </w:p>
    <w:p w14:paraId="55AE4D45" w14:textId="31573221" w:rsidR="004970A7" w:rsidRDefault="004970A7" w:rsidP="005D1224">
      <w:pPr>
        <w:pStyle w:val="BodyText"/>
        <w:spacing w:line="360" w:lineRule="auto"/>
        <w:ind w:firstLine="720"/>
        <w:jc w:val="both"/>
        <w:rPr>
          <w:ins w:id="357" w:author="Reviewer 1" w:date="2019-11-27T16:20:00Z"/>
        </w:rPr>
      </w:pPr>
      <w:ins w:id="358" w:author="Reviewer 1" w:date="2019-11-27T17:22:00Z">
        <w:r w:rsidRPr="004970A7">
          <w:rPr>
            <w:highlight w:val="cyan"/>
            <w:rPrChange w:id="359" w:author="Reviewer 1" w:date="2019-11-27T17:22:00Z">
              <w:rPr/>
            </w:rPrChange>
          </w:rPr>
          <w:t>XXX</w:t>
        </w:r>
      </w:ins>
    </w:p>
    <w:p w14:paraId="7399AE39" w14:textId="00AC137D" w:rsidR="00D9389A" w:rsidRDefault="00D9389A" w:rsidP="00D9389A">
      <w:pPr>
        <w:pStyle w:val="BodyText"/>
        <w:spacing w:line="360" w:lineRule="auto"/>
        <w:ind w:firstLine="720"/>
        <w:jc w:val="both"/>
      </w:pPr>
      <w:ins w:id="360" w:author="Reviewer 1" w:date="2019-11-27T16:22:00Z">
        <w:r>
          <w:t>We found t</w:t>
        </w:r>
      </w:ins>
      <w:del w:id="361" w:author="Reviewer 1" w:date="2019-11-27T16:22:00Z">
        <w:r w:rsidDel="00D9389A">
          <w:delText>T</w:delText>
        </w:r>
      </w:del>
      <w:r>
        <w:t xml:space="preserve">ransboundary fisheries </w:t>
      </w:r>
      <w:ins w:id="362" w:author="Reviewer 1" w:date="2019-11-27T16:22:00Z">
        <w:r>
          <w:t xml:space="preserve">to be of substantial economic importance </w:t>
        </w:r>
      </w:ins>
      <w:del w:id="363" w:author="Reviewer 1" w:date="2019-11-27T16:22:00Z">
        <w:r w:rsidDel="00D9389A">
          <w:delText xml:space="preserve">are </w:delText>
        </w:r>
      </w:del>
      <w:del w:id="364" w:author="Reviewer 1" w:date="2019-11-27T16:21:00Z">
        <w:r w:rsidDel="00D9389A">
          <w:delText xml:space="preserve">vast and </w:delText>
        </w:r>
      </w:del>
      <w:del w:id="365" w:author="Reviewer 1" w:date="2019-11-27T16:22:00Z">
        <w:r w:rsidDel="00D9389A">
          <w:delText xml:space="preserve">economically important </w:delText>
        </w:r>
      </w:del>
      <w:r>
        <w:t xml:space="preserve">in regions with historic fisheries-related conflicts. The Asian region </w:t>
      </w:r>
      <w:ins w:id="366" w:author="Reviewer 1" w:date="2019-11-27T16:23:00Z">
        <w:r>
          <w:t>wit</w:t>
        </w:r>
      </w:ins>
      <w:ins w:id="367" w:author="Reviewer 1" w:date="2019-11-27T16:24:00Z">
        <w:r>
          <w:t>h</w:t>
        </w:r>
      </w:ins>
      <w:ins w:id="368" w:author="Reviewer 1" w:date="2019-11-27T16:23:00Z">
        <w:r>
          <w:t xml:space="preserve"> a</w:t>
        </w:r>
      </w:ins>
      <w:ins w:id="369" w:author="Reviewer 1" w:date="2019-11-27T16:26:00Z">
        <w:r>
          <w:t xml:space="preserve"> total </w:t>
        </w:r>
      </w:ins>
      <w:ins w:id="370" w:author="Reviewer 1" w:date="2019-11-27T16:23:00Z">
        <w:r>
          <w:t>number of xxx transboundary species contributing t</w:t>
        </w:r>
      </w:ins>
      <w:ins w:id="371" w:author="Reviewer 1" w:date="2019-11-27T16:24:00Z">
        <w:r>
          <w:t xml:space="preserve">o xx% to the region's total landings and xx% of total revenue </w:t>
        </w:r>
      </w:ins>
      <w:r>
        <w:t xml:space="preserve">has </w:t>
      </w:r>
      <w:del w:id="372" w:author="Reviewer 1" w:date="2019-11-27T16:22:00Z">
        <w:r w:rsidDel="00D9389A">
          <w:delText xml:space="preserve">seen </w:delText>
        </w:r>
      </w:del>
      <w:ins w:id="373" w:author="Reviewer 1" w:date="2019-11-27T16:22:00Z">
        <w:r>
          <w:t xml:space="preserve">experienced </w:t>
        </w:r>
      </w:ins>
      <w:r>
        <w:t xml:space="preserve">43.0% of all </w:t>
      </w:r>
      <w:ins w:id="374" w:author="Reviewer 1" w:date="2019-11-27T16:22:00Z">
        <w:r>
          <w:t xml:space="preserve">documented </w:t>
        </w:r>
      </w:ins>
      <w:r>
        <w:t>international fisheries conflicts since 2000</w:t>
      </w:r>
      <w:ins w:id="375" w:author="Reviewer 1" w:date="2019-11-27T16:24:00Z">
        <w:r>
          <w:t xml:space="preserve"> [@Spijkers:2017ij]. </w:t>
        </w:r>
      </w:ins>
      <w:del w:id="376" w:author="Reviewer 1" w:date="2019-11-27T16:24:00Z">
        <w:r w:rsidDel="00D9389A">
          <w:delText xml:space="preserve">; </w:delText>
        </w:r>
      </w:del>
      <w:del w:id="377" w:author="Reviewer 1" w:date="2019-11-27T16:26:00Z">
        <w:r w:rsidDel="00D9389A">
          <w:delText>Europe, where 11.5% of fishing conflicts occur since 1974</w:delText>
        </w:r>
      </w:del>
      <w:del w:id="378" w:author="Reviewer 1" w:date="2019-11-27T16:25:00Z">
        <w:r w:rsidDel="00D9389A">
          <w:delText>s</w:delText>
        </w:r>
      </w:del>
      <w:del w:id="379" w:author="Reviewer 1" w:date="2019-11-27T16:26:00Z">
        <w:r w:rsidDel="00D9389A">
          <w:delText xml:space="preserve"> [@Spijkers:2019cz], has been involved in a conflict between </w:delText>
        </w:r>
      </w:del>
      <w:del w:id="380" w:author="Reviewer 1" w:date="2019-11-27T16:30:00Z">
        <w:r w:rsidDel="00774E2E">
          <w:delText>Ireland</w:delText>
        </w:r>
      </w:del>
      <w:ins w:id="381" w:author="Reviewer 1" w:date="2019-11-27T16:31:00Z">
        <w:r w:rsidR="00774E2E">
          <w:t>T</w:t>
        </w:r>
      </w:ins>
      <w:ins w:id="382" w:author="Reviewer 1" w:date="2019-11-27T16:30:00Z">
        <w:r w:rsidR="00774E2E">
          <w:t xml:space="preserve">he </w:t>
        </w:r>
      </w:ins>
      <w:ins w:id="383" w:author="Reviewer 1" w:date="2019-11-27T16:31:00Z">
        <w:r w:rsidR="00774E2E">
          <w:t xml:space="preserve">European Union, </w:t>
        </w:r>
      </w:ins>
      <w:ins w:id="384" w:author="Reviewer 1" w:date="2019-11-27T16:32:00Z">
        <w:r w:rsidR="00774E2E">
          <w:t xml:space="preserve">Norway, </w:t>
        </w:r>
      </w:ins>
      <w:ins w:id="385" w:author="Reviewer 1" w:date="2019-11-27T16:31:00Z">
        <w:r w:rsidR="00774E2E">
          <w:t xml:space="preserve">Iceland, </w:t>
        </w:r>
      </w:ins>
      <w:ins w:id="386" w:author="Reviewer 1" w:date="2019-11-27T16:32:00Z">
        <w:r w:rsidR="00774E2E">
          <w:t xml:space="preserve">and </w:t>
        </w:r>
      </w:ins>
      <w:ins w:id="387" w:author="Reviewer 1" w:date="2019-11-27T16:31:00Z">
        <w:r w:rsidR="00774E2E">
          <w:t>the Faroe Islands</w:t>
        </w:r>
      </w:ins>
      <w:r>
        <w:t xml:space="preserve"> </w:t>
      </w:r>
      <w:del w:id="388" w:author="Reviewer 1" w:date="2019-11-27T16:31:00Z">
        <w:r w:rsidDel="00774E2E">
          <w:delText xml:space="preserve">and the European Union </w:delText>
        </w:r>
      </w:del>
      <w:ins w:id="389" w:author="Reviewer 1" w:date="2019-11-27T16:26:00Z">
        <w:r>
          <w:t xml:space="preserve">have </w:t>
        </w:r>
      </w:ins>
      <w:ins w:id="390" w:author="Reviewer 1" w:date="2019-11-27T16:27:00Z">
        <w:r>
          <w:t xml:space="preserve">been </w:t>
        </w:r>
      </w:ins>
      <w:ins w:id="391" w:author="Reviewer 1" w:date="2019-11-27T16:33:00Z">
        <w:r w:rsidR="00774E2E">
          <w:t>at odds</w:t>
        </w:r>
      </w:ins>
      <w:ins w:id="392" w:author="Reviewer 1" w:date="2019-11-27T16:27:00Z">
        <w:r>
          <w:t xml:space="preserve"> </w:t>
        </w:r>
      </w:ins>
      <w:r>
        <w:t xml:space="preserve">over </w:t>
      </w:r>
      <w:ins w:id="393" w:author="Reviewer 1" w:date="2019-11-27T16:33:00Z">
        <w:r w:rsidR="00774E2E" w:rsidRPr="00774E2E">
          <w:t>the size and relative allocation of total allowable catches (TACs)</w:t>
        </w:r>
        <w:r w:rsidR="00774E2E">
          <w:t xml:space="preserve"> for </w:t>
        </w:r>
      </w:ins>
      <w:r>
        <w:t xml:space="preserve">mackerel since 2007 [@Spijkers:2017ij], </w:t>
      </w:r>
      <w:ins w:id="394" w:author="Reviewer 1" w:date="2019-11-27T16:27:00Z">
        <w:r>
          <w:t xml:space="preserve">a species that is transboundary and contributes xx to landings and xx in revenue to the countries involved in the dispute. </w:t>
        </w:r>
      </w:ins>
      <w:del w:id="395" w:author="Reviewer 1" w:date="2019-11-27T16:27:00Z">
        <w:r w:rsidDel="00D9389A">
          <w:delText>and f</w:delText>
        </w:r>
      </w:del>
      <w:ins w:id="396" w:author="Reviewer 1" w:date="2019-11-27T16:34:00Z">
        <w:r w:rsidR="00774E2E">
          <w:t>T</w:t>
        </w:r>
      </w:ins>
      <w:del w:id="397" w:author="Reviewer 1" w:date="2019-11-27T16:34:00Z">
        <w:r w:rsidDel="00774E2E">
          <w:delText>inally, t</w:delText>
        </w:r>
      </w:del>
      <w:r>
        <w:t>he Mediterranean</w:t>
      </w:r>
      <w:ins w:id="398" w:author="Reviewer 1" w:date="2019-11-27T16:34:00Z">
        <w:r w:rsidR="00774E2E">
          <w:t xml:space="preserve">, a </w:t>
        </w:r>
        <w:r w:rsidR="00774E2E">
          <w:lastRenderedPageBreak/>
          <w:t>region that</w:t>
        </w:r>
      </w:ins>
      <w:r>
        <w:t xml:space="preserve"> has </w:t>
      </w:r>
      <w:del w:id="399" w:author="Reviewer 1" w:date="2019-11-27T16:36:00Z">
        <w:r w:rsidDel="00774E2E">
          <w:delText xml:space="preserve">seen </w:delText>
        </w:r>
      </w:del>
      <w:ins w:id="400" w:author="Reviewer 1" w:date="2019-11-27T16:36:00Z">
        <w:r w:rsidR="00774E2E">
          <w:t xml:space="preserve">experienced </w:t>
        </w:r>
      </w:ins>
      <w:r>
        <w:t>conflicts since the 1980</w:t>
      </w:r>
      <w:del w:id="401" w:author="Reviewer 1" w:date="2019-11-27T16:34:00Z">
        <w:r w:rsidDel="00774E2E">
          <w:delText>’</w:delText>
        </w:r>
      </w:del>
      <w:r>
        <w:t>s [@Kliot:1989kv]</w:t>
      </w:r>
      <w:ins w:id="402" w:author="Reviewer 1" w:date="2019-11-27T16:34:00Z">
        <w:r w:rsidR="00774E2E">
          <w:t xml:space="preserve">, </w:t>
        </w:r>
      </w:ins>
      <w:ins w:id="403" w:author="Reviewer 1" w:date="2019-11-27T16:36:00Z">
        <w:r w:rsidR="00774E2E">
          <w:t>is home to a large number of transboundary</w:t>
        </w:r>
      </w:ins>
      <w:ins w:id="404" w:author="Reviewer 1" w:date="2019-11-27T16:35:00Z">
        <w:r w:rsidR="00774E2E">
          <w:t xml:space="preserve"> stock</w:t>
        </w:r>
      </w:ins>
      <w:ins w:id="405" w:author="Reviewer 1" w:date="2019-11-27T16:37:00Z">
        <w:r w:rsidR="00774E2E">
          <w:t xml:space="preserve">s that contribute xx% to total landings and xx% of revenue of countries along </w:t>
        </w:r>
      </w:ins>
      <w:ins w:id="406" w:author="Reviewer 1" w:date="2019-11-27T16:38:00Z">
        <w:r w:rsidR="00774E2E">
          <w:t>the Sea's</w:t>
        </w:r>
      </w:ins>
      <w:ins w:id="407" w:author="Reviewer 1" w:date="2019-11-27T16:37:00Z">
        <w:r w:rsidR="00774E2E">
          <w:t xml:space="preserve"> rim</w:t>
        </w:r>
      </w:ins>
      <w:r>
        <w:t>. The identification of current transboundary species is a first step towards establishing joint management plan</w:t>
      </w:r>
      <w:ins w:id="408" w:author="Reviewer 1" w:date="2019-11-27T16:38:00Z">
        <w:r w:rsidR="00774E2E">
          <w:t>s</w:t>
        </w:r>
      </w:ins>
      <w:r>
        <w:t xml:space="preserve"> </w:t>
      </w:r>
      <w:del w:id="409" w:author="Reviewer 1" w:date="2019-11-27T16:38:00Z">
        <w:r w:rsidDel="00774E2E">
          <w:delText xml:space="preserve">of </w:delText>
        </w:r>
      </w:del>
      <w:ins w:id="410" w:author="Reviewer 1" w:date="2019-11-27T16:38:00Z">
        <w:r w:rsidR="00774E2E">
          <w:t xml:space="preserve">for </w:t>
        </w:r>
      </w:ins>
      <w:r>
        <w:t xml:space="preserve">marine resources [@Link:2010ei], key </w:t>
      </w:r>
      <w:del w:id="411" w:author="Reviewer 1" w:date="2019-11-27T16:38:00Z">
        <w:r w:rsidDel="00774E2E">
          <w:delText xml:space="preserve">to </w:delText>
        </w:r>
      </w:del>
      <w:r>
        <w:t xml:space="preserve">not only </w:t>
      </w:r>
      <w:ins w:id="412" w:author="Reviewer 1" w:date="2019-11-27T16:38:00Z">
        <w:r w:rsidR="00774E2E">
          <w:t xml:space="preserve">to </w:t>
        </w:r>
      </w:ins>
      <w:r>
        <w:t xml:space="preserve">sustain fisheries </w:t>
      </w:r>
      <w:ins w:id="413" w:author="Reviewer 1" w:date="2019-11-27T16:38:00Z">
        <w:r w:rsidR="00774E2E">
          <w:t xml:space="preserve">over the long term, </w:t>
        </w:r>
      </w:ins>
      <w:r>
        <w:t xml:space="preserve">but also </w:t>
      </w:r>
      <w:ins w:id="414" w:author="Reviewer 1" w:date="2019-11-27T16:38:00Z">
        <w:r w:rsidR="00774E2E">
          <w:t xml:space="preserve">to </w:t>
        </w:r>
      </w:ins>
      <w:r>
        <w:t xml:space="preserve">avoid international </w:t>
      </w:r>
      <w:commentRangeStart w:id="415"/>
      <w:r>
        <w:t>conflict</w:t>
      </w:r>
      <w:commentRangeEnd w:id="415"/>
      <w:r w:rsidR="00774E2E">
        <w:rPr>
          <w:rStyle w:val="CommentReference"/>
        </w:rPr>
        <w:commentReference w:id="415"/>
      </w:r>
      <w:r>
        <w:t>.</w:t>
      </w:r>
    </w:p>
    <w:p w14:paraId="57DCB188" w14:textId="77777777" w:rsidR="00D9389A" w:rsidRDefault="00D9389A" w:rsidP="005D1224">
      <w:pPr>
        <w:pStyle w:val="BodyText"/>
        <w:spacing w:line="360" w:lineRule="auto"/>
        <w:ind w:firstLine="720"/>
        <w:jc w:val="both"/>
      </w:pPr>
    </w:p>
    <w:p w14:paraId="51D06027" w14:textId="1BC651FC" w:rsidR="007B0963" w:rsidRDefault="00774E2E" w:rsidP="007B0963">
      <w:pPr>
        <w:pStyle w:val="ImageCaption"/>
        <w:spacing w:line="360" w:lineRule="auto"/>
        <w:jc w:val="both"/>
      </w:pPr>
      <w:r>
        <w:rPr>
          <w:noProof/>
        </w:rPr>
        <w:drawing>
          <wp:anchor distT="0" distB="0" distL="114300" distR="114300" simplePos="0" relativeHeight="251658752" behindDoc="0" locked="0" layoutInCell="1" allowOverlap="1" wp14:anchorId="6EBDB18F" wp14:editId="7DBFA42C">
            <wp:simplePos x="0" y="0"/>
            <wp:positionH relativeFrom="column">
              <wp:posOffset>-208477</wp:posOffset>
            </wp:positionH>
            <wp:positionV relativeFrom="paragraph">
              <wp:posOffset>350848</wp:posOffset>
            </wp:positionV>
            <wp:extent cx="6980555" cy="3706495"/>
            <wp:effectExtent l="0" t="0" r="0" b="0"/>
            <wp:wrapTopAndBottom/>
            <wp:docPr id="1" name="Picture" descr="Number of transboundary species by EEZ and their production by country"/>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980555" cy="370649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7B0963">
        <w:rPr>
          <w:b/>
        </w:rPr>
        <w:t>Figure 1. Number of transboundary species by EEZ and their production by country</w:t>
      </w:r>
    </w:p>
    <w:p w14:paraId="78858DA9" w14:textId="537A7423" w:rsidR="00D9389A" w:rsidRDefault="00D9389A" w:rsidP="005D1224">
      <w:pPr>
        <w:pStyle w:val="BodyText"/>
        <w:spacing w:line="360" w:lineRule="auto"/>
        <w:ind w:firstLine="720"/>
        <w:jc w:val="both"/>
      </w:pPr>
    </w:p>
    <w:p w14:paraId="09570DBD" w14:textId="77777777" w:rsidR="00F34B4E" w:rsidRDefault="00F34B4E" w:rsidP="005D1224">
      <w:pPr>
        <w:pStyle w:val="BodyText"/>
        <w:spacing w:line="360" w:lineRule="auto"/>
        <w:ind w:firstLine="720"/>
        <w:jc w:val="both"/>
      </w:pPr>
    </w:p>
    <w:p w14:paraId="6E797D76" w14:textId="23AFF854" w:rsidR="00A32A9F" w:rsidRDefault="00291694" w:rsidP="005D1224">
      <w:pPr>
        <w:pStyle w:val="BodyText"/>
        <w:spacing w:line="360" w:lineRule="auto"/>
        <w:ind w:firstLine="720"/>
        <w:jc w:val="both"/>
      </w:pPr>
      <w:r>
        <w:t xml:space="preserve">The two regions of the world </w:t>
      </w:r>
      <w:ins w:id="416" w:author="Reviewer 1" w:date="2019-11-27T16:40:00Z">
        <w:r w:rsidR="00774E2E">
          <w:t xml:space="preserve">that share the </w:t>
        </w:r>
      </w:ins>
      <w:del w:id="417" w:author="Reviewer 1" w:date="2019-11-27T16:40:00Z">
        <w:r w:rsidDel="00774E2E">
          <w:delText xml:space="preserve">with </w:delText>
        </w:r>
      </w:del>
      <w:r>
        <w:t xml:space="preserve">most </w:t>
      </w:r>
      <w:del w:id="418" w:author="Reviewer 1" w:date="2019-11-27T16:40:00Z">
        <w:r w:rsidDel="00774E2E">
          <w:delText xml:space="preserve">shared </w:delText>
        </w:r>
      </w:del>
      <w:r>
        <w:t>species (</w:t>
      </w:r>
      <w:ins w:id="419" w:author="Reviewer 1" w:date="2019-11-27T16:40:00Z">
        <w:r w:rsidR="00774E2E">
          <w:t xml:space="preserve">the </w:t>
        </w:r>
      </w:ins>
      <w:r>
        <w:t xml:space="preserve">North East and Central Atlantic) </w:t>
      </w:r>
      <w:del w:id="420" w:author="Reviewer 1" w:date="2019-11-27T16:40:00Z">
        <w:r w:rsidDel="005206A7">
          <w:delText xml:space="preserve">present </w:delText>
        </w:r>
      </w:del>
      <w:ins w:id="421" w:author="Reviewer 1" w:date="2019-11-27T16:40:00Z">
        <w:r w:rsidR="005206A7">
          <w:t xml:space="preserve">have developed </w:t>
        </w:r>
      </w:ins>
      <w:r>
        <w:t xml:space="preserve">quite different </w:t>
      </w:r>
      <w:ins w:id="422" w:author="Reviewer 1" w:date="2019-11-27T16:40:00Z">
        <w:r w:rsidR="005206A7">
          <w:t xml:space="preserve">approaches to </w:t>
        </w:r>
      </w:ins>
      <w:r>
        <w:t>manag</w:t>
      </w:r>
      <w:ins w:id="423" w:author="Reviewer 1" w:date="2019-11-27T16:40:00Z">
        <w:r w:rsidR="005206A7">
          <w:t>ing shared stocks</w:t>
        </w:r>
      </w:ins>
      <w:del w:id="424" w:author="Reviewer 1" w:date="2019-11-27T16:41:00Z">
        <w:r w:rsidDel="005206A7">
          <w:delText>ement scenarios</w:delText>
        </w:r>
      </w:del>
      <w:r>
        <w:t xml:space="preserve">. </w:t>
      </w:r>
      <w:del w:id="425" w:author="Reviewer 1" w:date="2019-11-27T16:42:00Z">
        <w:r w:rsidDel="005206A7">
          <w:delText xml:space="preserve">For </w:delText>
        </w:r>
      </w:del>
      <w:ins w:id="426" w:author="Reviewer 1" w:date="2019-11-27T16:42:00Z">
        <w:r w:rsidR="005206A7">
          <w:t xml:space="preserve">In </w:t>
        </w:r>
      </w:ins>
      <w:r>
        <w:t>the North East Atlantic, fisheries are managed by the European Union and quotas allocated by species and regulatory area, with some of them (e.g.</w:t>
      </w:r>
      <w:ins w:id="427" w:author="Reviewer 1" w:date="2019-11-27T16:42:00Z">
        <w:r w:rsidR="005206A7">
          <w:t>,</w:t>
        </w:r>
      </w:ins>
      <w:r>
        <w:t xml:space="preserve"> Iceland and Norway) </w:t>
      </w:r>
      <w:del w:id="428" w:author="Reviewer 1" w:date="2019-11-27T16:43:00Z">
        <w:r w:rsidDel="005206A7">
          <w:delText xml:space="preserve">potentially </w:delText>
        </w:r>
      </w:del>
      <w:ins w:id="429" w:author="Reviewer 1" w:date="2019-11-27T16:43:00Z">
        <w:r w:rsidR="005206A7">
          <w:t xml:space="preserve">characterized as </w:t>
        </w:r>
      </w:ins>
      <w:r>
        <w:t xml:space="preserve">having good fisheries management [@Melnychuk:2017gh]. </w:t>
      </w:r>
      <w:ins w:id="430" w:author="Reviewer 1" w:date="2019-11-27T16:43:00Z">
        <w:r w:rsidR="005206A7">
          <w:t>O</w:t>
        </w:r>
      </w:ins>
      <w:del w:id="431" w:author="Reviewer 1" w:date="2019-11-27T16:43:00Z">
        <w:r w:rsidDel="005206A7">
          <w:delText>I</w:delText>
        </w:r>
      </w:del>
      <w:r>
        <w:t xml:space="preserve">n the other hand, fisheries along the west coast of Africa </w:t>
      </w:r>
      <w:del w:id="432" w:author="Reviewer 1" w:date="2019-11-27T16:44:00Z">
        <w:r w:rsidDel="005206A7">
          <w:delText>need to</w:delText>
        </w:r>
      </w:del>
      <w:ins w:id="433" w:author="Reviewer 1" w:date="2019-11-27T16:44:00Z">
        <w:r w:rsidR="005206A7">
          <w:t>could benefit from improvements</w:t>
        </w:r>
      </w:ins>
      <w:del w:id="434" w:author="Reviewer 1" w:date="2019-11-27T16:44:00Z">
        <w:r w:rsidDel="005206A7">
          <w:delText xml:space="preserve"> be improved</w:delText>
        </w:r>
      </w:del>
      <w:del w:id="435" w:author="Reviewer 1" w:date="2019-11-27T16:45:00Z">
        <w:r w:rsidDel="005206A7">
          <w:delText>, with countries like Nigeria where stock status, management, and enforcement is lacking</w:delText>
        </w:r>
      </w:del>
      <w:r>
        <w:t xml:space="preserve"> [@Melnychuk:2017gh]. Ironically, this </w:t>
      </w:r>
      <w:r>
        <w:lastRenderedPageBreak/>
        <w:t xml:space="preserve">region has long been exploited by foreign </w:t>
      </w:r>
      <w:del w:id="436" w:author="Reviewer 1" w:date="2019-11-27T16:47:00Z">
        <w:r w:rsidDel="005206A7">
          <w:delText xml:space="preserve">European </w:delText>
        </w:r>
      </w:del>
      <w:r>
        <w:t>fleets</w:t>
      </w:r>
      <w:ins w:id="437" w:author="Reviewer 1" w:date="2019-11-27T16:45:00Z">
        <w:r w:rsidR="005206A7">
          <w:t xml:space="preserve">, </w:t>
        </w:r>
      </w:ins>
      <w:ins w:id="438" w:author="Reviewer 1" w:date="2019-11-27T16:48:00Z">
        <w:r w:rsidR="005206A7">
          <w:t>including</w:t>
        </w:r>
      </w:ins>
      <w:ins w:id="439" w:author="Reviewer 1" w:date="2019-11-27T16:47:00Z">
        <w:r w:rsidR="005206A7">
          <w:t xml:space="preserve"> European, </w:t>
        </w:r>
      </w:ins>
      <w:ins w:id="440" w:author="Reviewer 1" w:date="2019-11-27T16:45:00Z">
        <w:r w:rsidR="005206A7">
          <w:t>sometimes illegally [@Belhabib:2015bl],</w:t>
        </w:r>
      </w:ins>
      <w:r>
        <w:t xml:space="preserve"> with questionable fishing rights </w:t>
      </w:r>
      <w:commentRangeStart w:id="441"/>
      <w:r>
        <w:t>systems</w:t>
      </w:r>
      <w:commentRangeEnd w:id="441"/>
      <w:r w:rsidR="005206A7">
        <w:rPr>
          <w:rStyle w:val="CommentReference"/>
        </w:rPr>
        <w:commentReference w:id="441"/>
      </w:r>
      <w:r>
        <w:t xml:space="preserve"> [@Mills:2004dj]</w:t>
      </w:r>
      <w:ins w:id="442" w:author="Reviewer 1" w:date="2019-11-27T16:45:00Z">
        <w:r w:rsidR="005206A7">
          <w:t>,</w:t>
        </w:r>
      </w:ins>
      <w:r>
        <w:t xml:space="preserve"> </w:t>
      </w:r>
      <w:ins w:id="443" w:author="Reviewer 1" w:date="2019-11-27T16:46:00Z">
        <w:r w:rsidR="005206A7">
          <w:t xml:space="preserve">and unfair fisheries agreements [@Kaczynski &amp; Fluharty </w:t>
        </w:r>
        <w:commentRangeStart w:id="444"/>
        <w:r w:rsidR="005206A7">
          <w:t>2002</w:t>
        </w:r>
        <w:commentRangeEnd w:id="444"/>
        <w:r w:rsidR="005206A7">
          <w:rPr>
            <w:rStyle w:val="CommentReference"/>
          </w:rPr>
          <w:commentReference w:id="444"/>
        </w:r>
        <w:r w:rsidR="005206A7">
          <w:t>]</w:t>
        </w:r>
      </w:ins>
      <w:del w:id="445" w:author="Reviewer 1" w:date="2019-11-27T16:45:00Z">
        <w:r w:rsidDel="005206A7">
          <w:delText>and even some illegal activities [@Belhabib:2015bl]</w:delText>
        </w:r>
      </w:del>
      <w:r>
        <w:t xml:space="preserve">. Thus, </w:t>
      </w:r>
      <w:del w:id="446" w:author="Reviewer 1" w:date="2019-11-27T16:49:00Z">
        <w:r w:rsidDel="005206A7">
          <w:delText xml:space="preserve">just </w:delText>
        </w:r>
      </w:del>
      <w:r>
        <w:t xml:space="preserve">having joint management plans for shared stocks between neighbors will not be enough to achieve </w:t>
      </w:r>
      <w:del w:id="447" w:author="Reviewer 1" w:date="2019-11-27T16:50:00Z">
        <w:r w:rsidDel="005206A7">
          <w:delText xml:space="preserve">the </w:delText>
        </w:r>
      </w:del>
      <w:r>
        <w:t>sustainable goal</w:t>
      </w:r>
      <w:r w:rsidR="005D1224">
        <w:t xml:space="preserve"> 14, Life Below Water</w:t>
      </w:r>
      <w:r>
        <w:t xml:space="preserve"> </w:t>
      </w:r>
      <w:del w:id="448" w:author="Reviewer 1" w:date="2019-11-27T16:50:00Z">
        <w:r w:rsidDel="005206A7">
          <w:delText xml:space="preserve">of SDGs </w:delText>
        </w:r>
      </w:del>
      <w:r>
        <w:t xml:space="preserve">[@]. Countries need to work together towards a more equitable system of global fishing rights, </w:t>
      </w:r>
      <w:commentRangeStart w:id="449"/>
      <w:r w:rsidRPr="005206A7">
        <w:rPr>
          <w:strike/>
          <w:rPrChange w:id="450" w:author="Reviewer 1" w:date="2019-11-27T16:50:00Z">
            <w:rPr/>
          </w:rPrChange>
        </w:rPr>
        <w:t>combat illegal fishing both within their EEZs and outside them, and address global threats such as climate change and overfishing</w:t>
      </w:r>
      <w:commentRangeEnd w:id="449"/>
      <w:r w:rsidR="005206A7">
        <w:rPr>
          <w:rStyle w:val="CommentReference"/>
        </w:rPr>
        <w:commentReference w:id="449"/>
      </w:r>
      <w:r>
        <w:t>.</w:t>
      </w:r>
    </w:p>
    <w:p w14:paraId="45CEFE25" w14:textId="234E1167" w:rsidR="005D1224" w:rsidRDefault="005D1224" w:rsidP="005D1224">
      <w:pPr>
        <w:pStyle w:val="BodyText"/>
        <w:spacing w:line="360" w:lineRule="auto"/>
        <w:ind w:firstLine="720"/>
        <w:jc w:val="both"/>
      </w:pPr>
      <w:r>
        <w:t xml:space="preserve">Empirical analysis suggest that cooperation will have better outcomes for shared fisheries management. </w:t>
      </w:r>
      <w:commentRangeStart w:id="451"/>
      <w:r>
        <w:t xml:space="preserve">Examples </w:t>
      </w:r>
      <w:del w:id="452" w:author="Reviewer 1" w:date="2019-11-27T16:51:00Z">
        <w:r w:rsidDel="00E01683">
          <w:delText xml:space="preserve">vary between regions and species </w:delText>
        </w:r>
      </w:del>
      <w:r>
        <w:t>includ</w:t>
      </w:r>
      <w:ins w:id="453" w:author="Reviewer 1" w:date="2019-11-27T16:51:00Z">
        <w:r w:rsidR="00E01683">
          <w:t>e</w:t>
        </w:r>
      </w:ins>
      <w:del w:id="454" w:author="Reviewer 1" w:date="2019-11-27T16:51:00Z">
        <w:r w:rsidDel="00E01683">
          <w:delText>ing</w:delText>
        </w:r>
      </w:del>
      <w:r>
        <w:t xml:space="preserve"> Mexico and the United States over Pacific anchovies [@CisnerosMontemayor:2020kv], Norway and Russia over Atlantic cod (</w:t>
      </w:r>
      <w:proofErr w:type="spellStart"/>
      <w:r>
        <w:rPr>
          <w:i/>
        </w:rPr>
        <w:t>Gadus</w:t>
      </w:r>
      <w:proofErr w:type="spellEnd"/>
      <w:r>
        <w:rPr>
          <w:i/>
        </w:rPr>
        <w:t xml:space="preserve"> </w:t>
      </w:r>
      <w:proofErr w:type="spellStart"/>
      <w:r>
        <w:rPr>
          <w:i/>
        </w:rPr>
        <w:t>morhua</w:t>
      </w:r>
      <w:proofErr w:type="spellEnd"/>
      <w:r>
        <w:t xml:space="preserve">) [@Diekert:2010gp], and </w:t>
      </w:r>
      <w:del w:id="455" w:author="Reviewer 1" w:date="2019-11-27T16:51:00Z">
        <w:r w:rsidDel="00E01683">
          <w:delText xml:space="preserve">between </w:delText>
        </w:r>
      </w:del>
      <w:r>
        <w:t>Namibia and South Africa over hake (</w:t>
      </w:r>
      <w:proofErr w:type="spellStart"/>
      <w:r>
        <w:rPr>
          <w:i/>
        </w:rPr>
        <w:t>Merluccius</w:t>
      </w:r>
      <w:proofErr w:type="spellEnd"/>
      <w:r>
        <w:rPr>
          <w:i/>
        </w:rPr>
        <w:t xml:space="preserve"> </w:t>
      </w:r>
      <w:proofErr w:type="spellStart"/>
      <w:r>
        <w:rPr>
          <w:i/>
        </w:rPr>
        <w:t>spp</w:t>
      </w:r>
      <w:proofErr w:type="spellEnd"/>
      <w:r>
        <w:t xml:space="preserve">) [@Sumaila:2003vw]. However, </w:t>
      </w:r>
      <w:del w:id="456" w:author="Reviewer 1" w:date="2019-11-27T16:51:00Z">
        <w:r w:rsidDel="00E01683">
          <w:delText xml:space="preserve">few </w:delText>
        </w:r>
      </w:del>
      <w:ins w:id="457" w:author="Reviewer 1" w:date="2019-11-27T16:51:00Z">
        <w:r w:rsidR="00E01683">
          <w:t xml:space="preserve">there is little </w:t>
        </w:r>
      </w:ins>
      <w:r>
        <w:t xml:space="preserve">evidence </w:t>
      </w:r>
      <w:del w:id="458" w:author="Reviewer 1" w:date="2019-11-27T16:51:00Z">
        <w:r w:rsidDel="00E01683">
          <w:delText xml:space="preserve">exists today </w:delText>
        </w:r>
      </w:del>
      <w:r>
        <w:t xml:space="preserve">regarding the </w:t>
      </w:r>
      <w:del w:id="459" w:author="Reviewer 1" w:date="2019-11-27T16:52:00Z">
        <w:r w:rsidDel="00E01683">
          <w:delText xml:space="preserve">true </w:delText>
        </w:r>
      </w:del>
      <w:r>
        <w:t>effic</w:t>
      </w:r>
      <w:ins w:id="460" w:author="Reviewer 1" w:date="2019-11-27T16:52:00Z">
        <w:r w:rsidR="00E01683">
          <w:t xml:space="preserve">acy of implementation </w:t>
        </w:r>
      </w:ins>
      <w:del w:id="461" w:author="Reviewer 1" w:date="2019-11-27T16:52:00Z">
        <w:r w:rsidDel="00E01683">
          <w:delText xml:space="preserve">iency </w:delText>
        </w:r>
      </w:del>
      <w:r>
        <w:t xml:space="preserve">of </w:t>
      </w:r>
      <w:ins w:id="462" w:author="Reviewer 1" w:date="2019-11-27T16:52:00Z">
        <w:r w:rsidR="00E01683">
          <w:t xml:space="preserve">existing </w:t>
        </w:r>
      </w:ins>
      <w:r>
        <w:t xml:space="preserve">transboundary fisheries </w:t>
      </w:r>
      <w:ins w:id="463" w:author="Reviewer 1" w:date="2019-11-27T16:52:00Z">
        <w:r w:rsidR="00E01683">
          <w:t xml:space="preserve">management </w:t>
        </w:r>
      </w:ins>
      <w:r>
        <w:t xml:space="preserve">plans. </w:t>
      </w:r>
      <w:commentRangeEnd w:id="451"/>
      <w:r w:rsidR="00E01683">
        <w:rPr>
          <w:rStyle w:val="CommentReference"/>
        </w:rPr>
        <w:commentReference w:id="451"/>
      </w:r>
      <w:ins w:id="464" w:author="Reviewer 1" w:date="2019-11-27T16:52:00Z">
        <w:r w:rsidR="00E01683">
          <w:t xml:space="preserve">Notable </w:t>
        </w:r>
      </w:ins>
      <w:del w:id="465" w:author="Reviewer 1" w:date="2019-11-27T16:52:00Z">
        <w:r w:rsidDel="00E01683">
          <w:delText>Indeed, there are some s</w:delText>
        </w:r>
      </w:del>
      <w:ins w:id="466" w:author="Reviewer 1" w:date="2019-11-27T16:52:00Z">
        <w:r w:rsidR="00E01683">
          <w:t>s</w:t>
        </w:r>
      </w:ins>
      <w:r>
        <w:t xml:space="preserve">uccessful </w:t>
      </w:r>
      <w:ins w:id="467" w:author="Reviewer 1" w:date="2019-11-27T16:52:00Z">
        <w:r w:rsidR="00E01683">
          <w:t xml:space="preserve">examples include </w:t>
        </w:r>
      </w:ins>
      <w:r>
        <w:t xml:space="preserve">bilateral </w:t>
      </w:r>
      <w:ins w:id="468" w:author="Reviewer 1" w:date="2019-11-27T16:53:00Z">
        <w:r w:rsidR="00E01683">
          <w:t xml:space="preserve">fisheries </w:t>
        </w:r>
      </w:ins>
      <w:r>
        <w:t xml:space="preserve">management plans for </w:t>
      </w:r>
      <w:del w:id="469" w:author="Reviewer 1" w:date="2019-11-27T16:53:00Z">
        <w:r w:rsidDel="00E01683">
          <w:delText xml:space="preserve">species such as </w:delText>
        </w:r>
      </w:del>
      <w:r>
        <w:t xml:space="preserve">Pacific Halibut between Canada and the US </w:t>
      </w:r>
      <w:del w:id="470" w:author="Reviewer 1" w:date="2019-11-27T16:53:00Z">
        <w:r w:rsidDel="00E01683">
          <w:delText xml:space="preserve">as well </w:delText>
        </w:r>
      </w:del>
      <w:r>
        <w:t>[@</w:t>
      </w:r>
      <w:del w:id="471" w:author="Reviewer 1" w:date="2019-11-27T16:53:00Z">
        <w:r w:rsidDel="00E01683">
          <w:delText>REference</w:delText>
        </w:r>
      </w:del>
      <w:ins w:id="472" w:author="Reviewer 1" w:date="2019-11-27T16:53:00Z">
        <w:r w:rsidR="00E01683">
          <w:t>Reference</w:t>
        </w:r>
      </w:ins>
      <w:r>
        <w:t xml:space="preserve">] and </w:t>
      </w:r>
      <w:del w:id="473" w:author="Reviewer 1" w:date="2019-11-27T16:54:00Z">
        <w:r w:rsidDel="00E01683">
          <w:delText xml:space="preserve">multilateral treaties like </w:delText>
        </w:r>
      </w:del>
      <w:r>
        <w:t xml:space="preserve">the </w:t>
      </w:r>
      <w:del w:id="474" w:author="Reviewer 1" w:date="2019-11-27T16:54:00Z">
        <w:r w:rsidDel="00E01683">
          <w:delText xml:space="preserve">Pacific </w:delText>
        </w:r>
      </w:del>
      <w:r>
        <w:t>Nauru Agreement</w:t>
      </w:r>
      <w:ins w:id="475" w:author="Reviewer 1" w:date="2019-11-27T16:54:00Z">
        <w:r w:rsidR="00E01683">
          <w:t xml:space="preserve">, a </w:t>
        </w:r>
      </w:ins>
      <w:proofErr w:type="spellStart"/>
      <w:ins w:id="476" w:author="Reviewer 1" w:date="2019-11-27T16:55:00Z">
        <w:r w:rsidR="00E01683">
          <w:t>subregional</w:t>
        </w:r>
        <w:proofErr w:type="spellEnd"/>
        <w:r w:rsidR="00E01683">
          <w:t xml:space="preserve"> agreement </w:t>
        </w:r>
      </w:ins>
      <w:ins w:id="477" w:author="Reviewer 1" w:date="2019-11-27T17:01:00Z">
        <w:r w:rsidR="009764A1">
          <w:t xml:space="preserve">focused on tuna </w:t>
        </w:r>
      </w:ins>
      <w:ins w:id="478" w:author="Reviewer 1" w:date="2019-11-27T16:55:00Z">
        <w:r w:rsidR="00E01683">
          <w:t>across 8 countries</w:t>
        </w:r>
      </w:ins>
      <w:ins w:id="479" w:author="Reviewer 1" w:date="2019-11-27T16:54:00Z">
        <w:r w:rsidR="00E01683">
          <w:t xml:space="preserve"> </w:t>
        </w:r>
      </w:ins>
      <w:ins w:id="480" w:author="Reviewer 1" w:date="2019-11-27T16:55:00Z">
        <w:r w:rsidR="00E01683">
          <w:t>in the South Pacific,</w:t>
        </w:r>
      </w:ins>
      <w:r>
        <w:t xml:space="preserve"> </w:t>
      </w:r>
      <w:ins w:id="481" w:author="Reviewer 1" w:date="2019-11-27T17:02:00Z">
        <w:r w:rsidR="009764A1">
          <w:t>and including</w:t>
        </w:r>
        <w:r w:rsidR="009764A1" w:rsidRPr="009764A1">
          <w:t xml:space="preserve"> the world’s largest sustainable </w:t>
        </w:r>
        <w:r w:rsidR="009764A1">
          <w:t xml:space="preserve">skipjack </w:t>
        </w:r>
        <w:r w:rsidR="009764A1" w:rsidRPr="009764A1">
          <w:t>tuna purse seine fishery</w:t>
        </w:r>
        <w:r w:rsidR="009764A1" w:rsidRPr="009764A1" w:rsidDel="00E01683">
          <w:t xml:space="preserve"> </w:t>
        </w:r>
      </w:ins>
      <w:commentRangeStart w:id="482"/>
      <w:del w:id="483" w:author="Reviewer 1" w:date="2019-11-27T17:00:00Z">
        <w:r w:rsidDel="00E01683">
          <w:delText xml:space="preserve">that manages </w:delText>
        </w:r>
      </w:del>
      <w:del w:id="484" w:author="Reviewer 1" w:date="2019-11-27T16:57:00Z">
        <w:r w:rsidDel="00E01683">
          <w:delText xml:space="preserve">30% of global skipjack tuna </w:delText>
        </w:r>
      </w:del>
      <w:del w:id="485" w:author="Reviewer 1" w:date="2019-11-27T16:56:00Z">
        <w:r w:rsidDel="00E01683">
          <w:delText>in the South Pacific Islands</w:delText>
        </w:r>
      </w:del>
      <w:commentRangeEnd w:id="482"/>
      <w:r w:rsidR="009764A1">
        <w:rPr>
          <w:rStyle w:val="CommentReference"/>
        </w:rPr>
        <w:commentReference w:id="482"/>
      </w:r>
      <w:del w:id="486" w:author="Reviewer 1" w:date="2019-11-27T16:57:00Z">
        <w:r w:rsidDel="00E01683">
          <w:delText xml:space="preserve"> </w:delText>
        </w:r>
      </w:del>
      <w:r>
        <w:t>[@Aqorau:2018bh]. However, the effectiveness of Regional Fisheries Management Organizations, responsible for managing high</w:t>
      </w:r>
      <w:ins w:id="487" w:author="Reviewer 1" w:date="2019-11-27T17:05:00Z">
        <w:r w:rsidR="009764A1">
          <w:t>ly</w:t>
        </w:r>
      </w:ins>
      <w:r>
        <w:t xml:space="preserve"> migratory stocks</w:t>
      </w:r>
      <w:del w:id="488" w:author="Reviewer 1" w:date="2019-11-27T17:05:00Z">
        <w:r w:rsidDel="009764A1">
          <w:delText xml:space="preserve"> </w:delText>
        </w:r>
      </w:del>
      <w:ins w:id="489" w:author="Reviewer 1" w:date="2019-11-27T17:05:00Z">
        <w:r w:rsidR="009764A1">
          <w:t xml:space="preserve"> and thus shared species</w:t>
        </w:r>
      </w:ins>
      <w:del w:id="490" w:author="Reviewer 1" w:date="2019-11-27T17:05:00Z">
        <w:r w:rsidDel="009764A1">
          <w:delText>in areas beyond national jurisdiction</w:delText>
        </w:r>
      </w:del>
      <w:r>
        <w:t xml:space="preserve">, has been </w:t>
      </w:r>
      <w:del w:id="491" w:author="Reviewer 1" w:date="2019-11-27T17:06:00Z">
        <w:r w:rsidDel="009764A1">
          <w:delText xml:space="preserve">previously </w:delText>
        </w:r>
      </w:del>
      <w:r>
        <w:t>questioned [@CullisSuzuki:</w:t>
      </w:r>
      <w:commentRangeStart w:id="492"/>
      <w:r>
        <w:t>2010fi</w:t>
      </w:r>
      <w:commentRangeEnd w:id="492"/>
      <w:r w:rsidR="009764A1">
        <w:rPr>
          <w:rStyle w:val="CommentReference"/>
        </w:rPr>
        <w:commentReference w:id="492"/>
      </w:r>
      <w:r>
        <w:t>]</w:t>
      </w:r>
      <w:ins w:id="493" w:author="Reviewer 1" w:date="2019-11-27T17:06:00Z">
        <w:r w:rsidR="009764A1">
          <w:t xml:space="preserve">, especially with regards to bycatch </w:t>
        </w:r>
      </w:ins>
      <w:ins w:id="494" w:author="Reviewer 1" w:date="2019-11-27T17:07:00Z">
        <w:r w:rsidR="009764A1">
          <w:t xml:space="preserve">and discards [Gilman et al </w:t>
        </w:r>
        <w:commentRangeStart w:id="495"/>
        <w:r w:rsidR="009764A1">
          <w:t>2014</w:t>
        </w:r>
        <w:commentRangeEnd w:id="495"/>
        <w:r w:rsidR="009764A1">
          <w:rPr>
            <w:rStyle w:val="CommentReference"/>
          </w:rPr>
          <w:commentReference w:id="495"/>
        </w:r>
        <w:r w:rsidR="009764A1">
          <w:t>]</w:t>
        </w:r>
      </w:ins>
      <w:r>
        <w:t xml:space="preserve">. </w:t>
      </w:r>
      <w:commentRangeStart w:id="496"/>
      <w:commentRangeStart w:id="497"/>
      <w:r>
        <w:t xml:space="preserve">Countries that are today harvesting species at rates less than 50% of the historical maximum catch (Category C) should be paying extra care in these species (Fig. 2). </w:t>
      </w:r>
      <w:commentRangeEnd w:id="496"/>
      <w:r w:rsidR="009764A1">
        <w:rPr>
          <w:rStyle w:val="CommentReference"/>
        </w:rPr>
        <w:commentReference w:id="496"/>
      </w:r>
      <w:r>
        <w:t>While these catch trends do not reflect stock status [@@Branch:2011br], they could reassemble fisheries that are over exploited or collapsed [@Kleisner:2011wn]. The rebuilding of a transboundary species could be strongly impacted by uncoordinated efforts of countries harvesting the same species but with different objectives [@Ref].</w:t>
      </w:r>
      <w:commentRangeEnd w:id="497"/>
      <w:r w:rsidR="009764A1">
        <w:rPr>
          <w:rStyle w:val="CommentReference"/>
        </w:rPr>
        <w:commentReference w:id="497"/>
      </w:r>
    </w:p>
    <w:p w14:paraId="30F8A909" w14:textId="77777777" w:rsidR="005D1224" w:rsidRDefault="005D1224" w:rsidP="005D1224">
      <w:pPr>
        <w:pStyle w:val="BodyText"/>
        <w:spacing w:line="360" w:lineRule="auto"/>
        <w:jc w:val="both"/>
      </w:pPr>
    </w:p>
    <w:p w14:paraId="4E797EB5" w14:textId="77777777" w:rsidR="00A32A9F" w:rsidRDefault="00291694" w:rsidP="005D1224">
      <w:pPr>
        <w:pStyle w:val="CaptionedFigure"/>
        <w:spacing w:line="360" w:lineRule="auto"/>
        <w:jc w:val="both"/>
      </w:pPr>
      <w:r>
        <w:rPr>
          <w:noProof/>
        </w:rPr>
        <w:lastRenderedPageBreak/>
        <w:drawing>
          <wp:inline distT="0" distB="0" distL="0" distR="0" wp14:anchorId="201E1D93" wp14:editId="3E614561">
            <wp:extent cx="6076335" cy="5260258"/>
            <wp:effectExtent l="0" t="0" r="0" b="0"/>
            <wp:docPr id="2" name="Picture" descr="Number of transboundary and discrete species by country and continent"/>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11"/>
                    <a:stretch>
                      <a:fillRect/>
                    </a:stretch>
                  </pic:blipFill>
                  <pic:spPr bwMode="auto">
                    <a:xfrm>
                      <a:off x="0" y="0"/>
                      <a:ext cx="6088763" cy="5271017"/>
                    </a:xfrm>
                    <a:prstGeom prst="rect">
                      <a:avLst/>
                    </a:prstGeom>
                    <a:noFill/>
                    <a:ln w="9525">
                      <a:noFill/>
                      <a:headEnd/>
                      <a:tailEnd/>
                    </a:ln>
                  </pic:spPr>
                </pic:pic>
              </a:graphicData>
            </a:graphic>
          </wp:inline>
        </w:drawing>
      </w:r>
    </w:p>
    <w:p w14:paraId="25FEC7B0" w14:textId="77777777" w:rsidR="005D1224" w:rsidRPr="001F364C" w:rsidRDefault="005D1224" w:rsidP="001F364C">
      <w:pPr>
        <w:pStyle w:val="ImageCaption"/>
        <w:spacing w:line="360" w:lineRule="auto"/>
        <w:jc w:val="both"/>
        <w:rPr>
          <w:i w:val="0"/>
          <w:iCs/>
        </w:rPr>
      </w:pPr>
      <w:commentRangeStart w:id="498"/>
      <w:r w:rsidRPr="005D1224">
        <w:rPr>
          <w:b/>
          <w:i w:val="0"/>
          <w:iCs/>
        </w:rPr>
        <w:t>Figure</w:t>
      </w:r>
      <w:commentRangeEnd w:id="498"/>
      <w:r w:rsidR="009764A1">
        <w:rPr>
          <w:rStyle w:val="CommentReference"/>
          <w:i w:val="0"/>
        </w:rPr>
        <w:commentReference w:id="498"/>
      </w:r>
      <w:r w:rsidRPr="005D1224">
        <w:rPr>
          <w:b/>
          <w:i w:val="0"/>
          <w:iCs/>
        </w:rPr>
        <w:t xml:space="preserve"> 2. </w:t>
      </w:r>
      <w:r w:rsidR="00291694" w:rsidRPr="005D1224">
        <w:rPr>
          <w:b/>
          <w:i w:val="0"/>
          <w:iCs/>
        </w:rPr>
        <w:t>Number of transboundary and discrete species by country and continent</w:t>
      </w:r>
    </w:p>
    <w:p w14:paraId="1C54C96B" w14:textId="77777777" w:rsidR="004970A7" w:rsidRDefault="004970A7" w:rsidP="001F364C">
      <w:pPr>
        <w:pStyle w:val="BodyText"/>
        <w:spacing w:line="360" w:lineRule="auto"/>
        <w:ind w:firstLine="720"/>
        <w:jc w:val="both"/>
        <w:rPr>
          <w:ins w:id="499" w:author="Reviewer 1" w:date="2019-11-27T17:16:00Z"/>
        </w:rPr>
      </w:pPr>
    </w:p>
    <w:p w14:paraId="3A3F6DED" w14:textId="5FC12108" w:rsidR="00A32A9F" w:rsidRDefault="00291694" w:rsidP="001F364C">
      <w:pPr>
        <w:pStyle w:val="BodyText"/>
        <w:spacing w:line="360" w:lineRule="auto"/>
        <w:ind w:firstLine="720"/>
        <w:jc w:val="both"/>
      </w:pPr>
      <w:r>
        <w:t xml:space="preserve">Management of transboundary fisheries needs to be looking forward. As species shift their known distributions to cope with a changing ocean, new transboundary species will </w:t>
      </w:r>
      <w:del w:id="500" w:author="Reviewer 1" w:date="2019-11-27T17:16:00Z">
        <w:r w:rsidDel="004970A7">
          <w:delText>arose</w:delText>
        </w:r>
      </w:del>
      <w:ins w:id="501" w:author="Reviewer 1" w:date="2019-11-27T17:16:00Z">
        <w:r w:rsidR="004970A7">
          <w:t>arise</w:t>
        </w:r>
      </w:ins>
      <w:r>
        <w:t xml:space="preserve">, challenging the management of shared stocks worldwide [@Pinsky]. Conflicts in regions with </w:t>
      </w:r>
      <w:ins w:id="502" w:author="Reviewer 1" w:date="2019-11-27T17:16:00Z">
        <w:r w:rsidR="004970A7">
          <w:t xml:space="preserve">a </w:t>
        </w:r>
      </w:ins>
      <w:r>
        <w:t xml:space="preserve">high abundance </w:t>
      </w:r>
      <w:del w:id="503" w:author="Reviewer 1" w:date="2019-11-27T17:16:00Z">
        <w:r w:rsidDel="004970A7">
          <w:delText xml:space="preserve">of </w:delText>
        </w:r>
      </w:del>
      <w:ins w:id="504" w:author="Reviewer 1" w:date="2019-11-27T17:16:00Z">
        <w:r w:rsidR="004970A7">
          <w:t xml:space="preserve">in </w:t>
        </w:r>
      </w:ins>
      <w:r>
        <w:t xml:space="preserve">transboundary species will likely be exacerbated by climate change, as </w:t>
      </w:r>
      <w:del w:id="505" w:author="Reviewer 1" w:date="2019-11-27T17:16:00Z">
        <w:r w:rsidDel="004970A7">
          <w:delText xml:space="preserve">already </w:delText>
        </w:r>
      </w:del>
      <w:r>
        <w:t xml:space="preserve">seen in the </w:t>
      </w:r>
      <w:ins w:id="506" w:author="Reviewer 1" w:date="2019-11-27T17:19:00Z">
        <w:r w:rsidR="004970A7">
          <w:t xml:space="preserve">ongoing </w:t>
        </w:r>
      </w:ins>
      <w:r>
        <w:t xml:space="preserve">dispute </w:t>
      </w:r>
      <w:del w:id="507" w:author="Reviewer 1" w:date="2019-11-27T17:17:00Z">
        <w:r w:rsidDel="004970A7">
          <w:delText>of Ireland and</w:delText>
        </w:r>
      </w:del>
      <w:ins w:id="508" w:author="Reviewer 1" w:date="2019-11-27T17:17:00Z">
        <w:r w:rsidR="004970A7">
          <w:t>between</w:t>
        </w:r>
      </w:ins>
      <w:r>
        <w:t xml:space="preserve"> the European Union</w:t>
      </w:r>
      <w:ins w:id="509" w:author="Reviewer 1" w:date="2019-11-27T17:17:00Z">
        <w:r w:rsidR="004970A7">
          <w:t xml:space="preserve">, Norway, </w:t>
        </w:r>
      </w:ins>
      <w:ins w:id="510" w:author="Reviewer 1" w:date="2019-11-27T17:18:00Z">
        <w:r w:rsidR="004970A7">
          <w:t>I</w:t>
        </w:r>
      </w:ins>
      <w:ins w:id="511" w:author="Reviewer 1" w:date="2019-11-27T17:17:00Z">
        <w:r w:rsidR="004970A7">
          <w:t>celand and the Faroe Islands</w:t>
        </w:r>
      </w:ins>
      <w:r>
        <w:t xml:space="preserve"> over </w:t>
      </w:r>
      <w:del w:id="512" w:author="Reviewer 1" w:date="2019-11-27T17:19:00Z">
        <w:r w:rsidDel="004970A7">
          <w:delText xml:space="preserve">Mackerel </w:delText>
        </w:r>
      </w:del>
      <w:ins w:id="513" w:author="Reviewer 1" w:date="2019-11-27T17:19:00Z">
        <w:r w:rsidR="004970A7">
          <w:t xml:space="preserve">mackerel </w:t>
        </w:r>
      </w:ins>
      <w:r>
        <w:t>(</w:t>
      </w:r>
      <w:r>
        <w:rPr>
          <w:i/>
        </w:rPr>
        <w:t>species</w:t>
      </w:r>
      <w:r>
        <w:t>) [@</w:t>
      </w:r>
      <w:commentRangeStart w:id="514"/>
      <w:proofErr w:type="spellStart"/>
      <w:r>
        <w:t>Spijkers</w:t>
      </w:r>
      <w:commentRangeEnd w:id="514"/>
      <w:proofErr w:type="spellEnd"/>
      <w:r w:rsidR="004970A7">
        <w:rPr>
          <w:rStyle w:val="CommentReference"/>
        </w:rPr>
        <w:commentReference w:id="514"/>
      </w:r>
      <w:r>
        <w:t>]. Understanding how climate change will affect the biogeography of marine species</w:t>
      </w:r>
      <w:ins w:id="515" w:author="Reviewer 1" w:date="2019-11-27T17:20:00Z">
        <w:r w:rsidR="004970A7">
          <w:t xml:space="preserve">, and notably the number of countries' </w:t>
        </w:r>
        <w:r w:rsidR="004970A7">
          <w:lastRenderedPageBreak/>
          <w:t xml:space="preserve">EEZ it spans </w:t>
        </w:r>
      </w:ins>
      <w:del w:id="516" w:author="Reviewer 1" w:date="2019-11-27T17:20:00Z">
        <w:r w:rsidDel="004970A7">
          <w:delText xml:space="preserve"> </w:delText>
        </w:r>
      </w:del>
      <w:r>
        <w:t xml:space="preserve">is a key element </w:t>
      </w:r>
      <w:del w:id="517" w:author="Reviewer 1" w:date="2019-11-27T17:21:00Z">
        <w:r w:rsidDel="004970A7">
          <w:delText xml:space="preserve">for </w:delText>
        </w:r>
      </w:del>
      <w:ins w:id="518" w:author="Reviewer 1" w:date="2019-11-27T17:21:00Z">
        <w:r w:rsidR="004970A7">
          <w:t xml:space="preserve">to the design of effective </w:t>
        </w:r>
      </w:ins>
      <w:del w:id="519" w:author="Reviewer 1" w:date="2019-11-27T17:21:00Z">
        <w:r w:rsidDel="004970A7">
          <w:delText xml:space="preserve">proper </w:delText>
        </w:r>
      </w:del>
      <w:ins w:id="520" w:author="Reviewer 1" w:date="2019-11-27T17:21:00Z">
        <w:r w:rsidR="004970A7">
          <w:t xml:space="preserve">long-term </w:t>
        </w:r>
      </w:ins>
      <w:r>
        <w:t>spatial-based fisheries management</w:t>
      </w:r>
      <w:ins w:id="521" w:author="Reviewer 1" w:date="2019-11-27T17:21:00Z">
        <w:r w:rsidR="004970A7">
          <w:t xml:space="preserve"> </w:t>
        </w:r>
      </w:ins>
      <w:del w:id="522" w:author="Reviewer 1" w:date="2019-11-27T17:21:00Z">
        <w:r w:rsidDel="004970A7">
          <w:delText xml:space="preserve">, </w:delText>
        </w:r>
      </w:del>
      <w:del w:id="523" w:author="Reviewer 1" w:date="2019-11-27T17:20:00Z">
        <w:r w:rsidDel="004970A7">
          <w:delText xml:space="preserve">not only at the EEZ level, but also other levels of spatial tools </w:delText>
        </w:r>
      </w:del>
      <w:r>
        <w:t>[@Alexa, @Song:2017iua].</w:t>
      </w:r>
    </w:p>
    <w:p w14:paraId="2E68DF69" w14:textId="23B8103F" w:rsidR="00A32A9F" w:rsidRDefault="00291694" w:rsidP="001F364C">
      <w:pPr>
        <w:pStyle w:val="BodyText"/>
        <w:spacing w:line="360" w:lineRule="auto"/>
        <w:ind w:firstLine="720"/>
        <w:jc w:val="both"/>
      </w:pPr>
      <w:commentRangeStart w:id="524"/>
      <w:r>
        <w:t>Species</w:t>
      </w:r>
      <w:commentRangeEnd w:id="524"/>
      <w:r w:rsidR="004970A7">
        <w:rPr>
          <w:rStyle w:val="CommentReference"/>
        </w:rPr>
        <w:commentReference w:id="524"/>
      </w:r>
      <w:r>
        <w:t xml:space="preserve"> can have a cosmopolitan distribution, </w:t>
      </w:r>
      <w:del w:id="525" w:author="Reviewer 1" w:date="2019-11-27T17:22:00Z">
        <w:r w:rsidDel="004970A7">
          <w:delText xml:space="preserve">that is, a broader distribution, </w:delText>
        </w:r>
      </w:del>
      <w:r>
        <w:t xml:space="preserve">or be limited to a </w:t>
      </w:r>
      <w:del w:id="526" w:author="Reviewer 1" w:date="2019-11-27T17:23:00Z">
        <w:r w:rsidDel="0025692E">
          <w:delText>specific region, known as endemic</w:delText>
        </w:r>
      </w:del>
      <w:ins w:id="527" w:author="Reviewer 1" w:date="2019-11-27T17:23:00Z">
        <w:r w:rsidR="0025692E">
          <w:t>narrower distribution range</w:t>
        </w:r>
      </w:ins>
      <w:r>
        <w:t xml:space="preserve"> [@REF]. </w:t>
      </w:r>
      <w:del w:id="528" w:author="Reviewer 1" w:date="2019-11-27T17:24:00Z">
        <w:r w:rsidDel="0025692E">
          <w:delText>Maybe n</w:delText>
        </w:r>
      </w:del>
      <w:ins w:id="529" w:author="Reviewer 1" w:date="2019-11-27T17:24:00Z">
        <w:r w:rsidR="0025692E">
          <w:t>N</w:t>
        </w:r>
      </w:ins>
      <w:r>
        <w:t>ot surprisingly, highly migratory pelagic-oceanic species such as Wahoo (</w:t>
      </w:r>
      <w:proofErr w:type="spellStart"/>
      <w:r>
        <w:rPr>
          <w:i/>
        </w:rPr>
        <w:t>Acanthocybium</w:t>
      </w:r>
      <w:proofErr w:type="spellEnd"/>
      <w:r>
        <w:rPr>
          <w:i/>
        </w:rPr>
        <w:t xml:space="preserve"> </w:t>
      </w:r>
      <w:proofErr w:type="spellStart"/>
      <w:r>
        <w:rPr>
          <w:i/>
        </w:rPr>
        <w:t>solandri</w:t>
      </w:r>
      <w:proofErr w:type="spellEnd"/>
      <w:r>
        <w:t>), Common thresher shark (</w:t>
      </w:r>
      <w:proofErr w:type="spellStart"/>
      <w:r>
        <w:rPr>
          <w:i/>
        </w:rPr>
        <w:t>Alopias</w:t>
      </w:r>
      <w:proofErr w:type="spellEnd"/>
      <w:r>
        <w:rPr>
          <w:i/>
        </w:rPr>
        <w:t xml:space="preserve"> </w:t>
      </w:r>
      <w:proofErr w:type="spellStart"/>
      <w:r>
        <w:rPr>
          <w:i/>
        </w:rPr>
        <w:t>vulpinus</w:t>
      </w:r>
      <w:proofErr w:type="spellEnd"/>
      <w:r>
        <w:t>), and tunas (</w:t>
      </w:r>
      <w:proofErr w:type="spellStart"/>
      <w:r>
        <w:rPr>
          <w:i/>
        </w:rPr>
        <w:t>Thunnus</w:t>
      </w:r>
      <w:proofErr w:type="spellEnd"/>
      <w:r>
        <w:rPr>
          <w:i/>
        </w:rPr>
        <w:t xml:space="preserve"> sp.</w:t>
      </w:r>
      <w:r>
        <w:t xml:space="preserve">) </w:t>
      </w:r>
      <w:del w:id="530" w:author="Reviewer 1" w:date="2019-11-27T17:25:00Z">
        <w:r w:rsidDel="0025692E">
          <w:delText>are among</w:delText>
        </w:r>
      </w:del>
      <w:ins w:id="531" w:author="Reviewer 1" w:date="2019-11-27T17:25:00Z">
        <w:r w:rsidR="0025692E">
          <w:t>considered as among</w:t>
        </w:r>
      </w:ins>
      <w:r>
        <w:t xml:space="preserve"> the </w:t>
      </w:r>
      <w:del w:id="532" w:author="Reviewer 1" w:date="2019-11-27T17:23:00Z">
        <w:r w:rsidDel="0025692E">
          <w:delText xml:space="preserve">more </w:delText>
        </w:r>
      </w:del>
      <w:ins w:id="533" w:author="Reviewer 1" w:date="2019-11-27T17:23:00Z">
        <w:r w:rsidR="0025692E">
          <w:t>mo</w:t>
        </w:r>
        <w:r w:rsidR="0025692E">
          <w:t>st</w:t>
        </w:r>
        <w:r w:rsidR="0025692E">
          <w:t xml:space="preserve"> </w:t>
        </w:r>
      </w:ins>
      <w:del w:id="534" w:author="Reviewer 1" w:date="2019-11-27T17:25:00Z">
        <w:r w:rsidDel="0025692E">
          <w:delText xml:space="preserve">shared </w:delText>
        </w:r>
      </w:del>
      <w:ins w:id="535" w:author="Reviewer 1" w:date="2019-11-27T17:25:00Z">
        <w:r w:rsidR="0025692E">
          <w:t>'common'</w:t>
        </w:r>
        <w:r w:rsidR="0025692E">
          <w:t xml:space="preserve"> </w:t>
        </w:r>
      </w:ins>
      <w:del w:id="536" w:author="Reviewer 1" w:date="2019-11-27T17:26:00Z">
        <w:r w:rsidDel="0025692E">
          <w:delText xml:space="preserve">resources </w:delText>
        </w:r>
      </w:del>
      <w:ins w:id="537" w:author="Reviewer 1" w:date="2019-11-27T17:26:00Z">
        <w:r w:rsidR="0025692E">
          <w:t>species</w:t>
        </w:r>
        <w:r w:rsidR="0025692E">
          <w:t xml:space="preserve"> </w:t>
        </w:r>
      </w:ins>
      <w:del w:id="538" w:author="Reviewer 1" w:date="2019-11-27T17:23:00Z">
        <w:r w:rsidDel="0025692E">
          <w:delText>in the world</w:delText>
        </w:r>
      </w:del>
      <w:ins w:id="539" w:author="Reviewer 1" w:date="2019-11-27T17:23:00Z">
        <w:r w:rsidR="0025692E">
          <w:t>globally</w:t>
        </w:r>
      </w:ins>
      <w:ins w:id="540" w:author="Reviewer 1" w:date="2019-11-27T17:25:00Z">
        <w:r w:rsidR="0025692E">
          <w:t>,</w:t>
        </w:r>
      </w:ins>
      <w:r>
        <w:t xml:space="preserve"> with a median of 40 nations sharing these resources. </w:t>
      </w:r>
      <w:ins w:id="541" w:author="Reviewer 1" w:date="2019-11-27T17:26:00Z">
        <w:r w:rsidR="0025692E">
          <w:t xml:space="preserve">Economically, their </w:t>
        </w:r>
      </w:ins>
      <w:del w:id="542" w:author="Reviewer 1" w:date="2019-11-27T17:26:00Z">
        <w:r w:rsidDel="0025692E">
          <w:delText xml:space="preserve">These species are very important in terms of economic value as they (global) </w:delText>
        </w:r>
      </w:del>
      <w:r>
        <w:t xml:space="preserve">average </w:t>
      </w:r>
      <w:ins w:id="543" w:author="Reviewer 1" w:date="2019-11-27T17:26:00Z">
        <w:r w:rsidR="0025692E">
          <w:t xml:space="preserve">global </w:t>
        </w:r>
      </w:ins>
      <w:r>
        <w:t>revenue exceeds USD</w:t>
      </w:r>
      <w:r w:rsidR="001F364C">
        <w:t xml:space="preserve"> </w:t>
      </w:r>
      <w:r w:rsidR="001F364C" w:rsidRPr="001F364C">
        <w:rPr>
          <w:highlight w:val="yellow"/>
        </w:rPr>
        <w:t>X</w:t>
      </w:r>
      <w:ins w:id="544" w:author="Reviewer 1" w:date="2019-11-27T17:38:00Z">
        <w:r w:rsidR="007A6325">
          <w:rPr>
            <w:highlight w:val="yellow"/>
          </w:rPr>
          <w:t xml:space="preserve"> (Fig 3)</w:t>
        </w:r>
      </w:ins>
      <w:r>
        <w:t xml:space="preserve">. The median for species of all other ecosystem preferences </w:t>
      </w:r>
      <w:ins w:id="545" w:author="Reviewer 1" w:date="2019-11-27T17:39:00Z">
        <w:r w:rsidR="007A6325">
          <w:t xml:space="preserve">(i.e., demersal, bathypelagic etc...) </w:t>
        </w:r>
      </w:ins>
      <w:r>
        <w:t xml:space="preserve">is </w:t>
      </w:r>
      <w:del w:id="546" w:author="Reviewer 1" w:date="2019-11-27T17:28:00Z">
        <w:r w:rsidDel="0025692E">
          <w:delText>close to, or less than,</w:delText>
        </w:r>
      </w:del>
      <w:ins w:id="547" w:author="Reviewer 1" w:date="2019-11-27T17:28:00Z">
        <w:r w:rsidR="0025692E">
          <w:t>around</w:t>
        </w:r>
      </w:ins>
      <w:r>
        <w:t xml:space="preserve"> 20, as many </w:t>
      </w:r>
      <w:del w:id="548" w:author="Reviewer 1" w:date="2019-11-27T17:28:00Z">
        <w:r w:rsidDel="0025692E">
          <w:delText xml:space="preserve">of these </w:delText>
        </w:r>
      </w:del>
      <w:r>
        <w:t xml:space="preserve">might be cosmopolitan but not necessarily highly migratory (e.g. </w:t>
      </w:r>
      <w:proofErr w:type="spellStart"/>
      <w:r>
        <w:rPr>
          <w:i/>
        </w:rPr>
        <w:t>Solea</w:t>
      </w:r>
      <w:proofErr w:type="spellEnd"/>
      <w:r>
        <w:rPr>
          <w:i/>
        </w:rPr>
        <w:t xml:space="preserve"> </w:t>
      </w:r>
      <w:proofErr w:type="spellStart"/>
      <w:r>
        <w:rPr>
          <w:i/>
        </w:rPr>
        <w:t>solea</w:t>
      </w:r>
      <w:proofErr w:type="spellEnd"/>
      <w:r>
        <w:t xml:space="preserve">, </w:t>
      </w:r>
      <w:proofErr w:type="spellStart"/>
      <w:r>
        <w:rPr>
          <w:i/>
        </w:rPr>
        <w:t>Panulirus</w:t>
      </w:r>
      <w:proofErr w:type="spellEnd"/>
      <w:r>
        <w:rPr>
          <w:i/>
        </w:rPr>
        <w:t xml:space="preserve"> </w:t>
      </w:r>
      <w:proofErr w:type="spellStart"/>
      <w:r>
        <w:rPr>
          <w:i/>
        </w:rPr>
        <w:t>argus</w:t>
      </w:r>
      <w:proofErr w:type="spellEnd"/>
      <w:r>
        <w:t xml:space="preserve">) (Fig. 3). However, </w:t>
      </w:r>
      <w:ins w:id="549" w:author="Reviewer 1" w:date="2019-11-27T17:29:00Z">
        <w:r w:rsidR="0025692E">
          <w:t xml:space="preserve">while these species may be shared between fewer nations, they may still be widely connected through larval dispersal </w:t>
        </w:r>
      </w:ins>
      <w:del w:id="550" w:author="Reviewer 1" w:date="2019-11-27T17:29:00Z">
        <w:r w:rsidDel="0025692E">
          <w:delText>less distributed species must not</w:delText>
        </w:r>
      </w:del>
      <w:del w:id="551" w:author="Reviewer 1" w:date="2019-11-27T17:30:00Z">
        <w:r w:rsidDel="0025692E">
          <w:delText xml:space="preserve"> be ignored. The world of fisheries is highly connected trough larvae dispersal </w:delText>
        </w:r>
      </w:del>
      <w:r>
        <w:t>[@Ramesh:2019va]</w:t>
      </w:r>
      <w:ins w:id="552" w:author="Reviewer 1" w:date="2019-11-27T17:30:00Z">
        <w:r w:rsidR="0025692E">
          <w:t xml:space="preserve">. In other words, </w:t>
        </w:r>
      </w:ins>
      <w:del w:id="553" w:author="Reviewer 1" w:date="2019-11-27T17:30:00Z">
        <w:r w:rsidDel="0025692E">
          <w:delText xml:space="preserve"> and so, </w:delText>
        </w:r>
      </w:del>
      <w:r>
        <w:t xml:space="preserve">even if </w:t>
      </w:r>
      <w:del w:id="554" w:author="Reviewer 1" w:date="2019-11-27T17:30:00Z">
        <w:r w:rsidDel="0025692E">
          <w:delText>a</w:delText>
        </w:r>
      </w:del>
      <w:ins w:id="555" w:author="Reviewer 1" w:date="2019-11-27T17:30:00Z">
        <w:r w:rsidR="0025692E">
          <w:t>the</w:t>
        </w:r>
        <w:r w:rsidR="0025692E">
          <w:t xml:space="preserve"> </w:t>
        </w:r>
        <w:r w:rsidR="0025692E">
          <w:t>adult</w:t>
        </w:r>
      </w:ins>
      <w:r>
        <w:t xml:space="preserve"> population </w:t>
      </w:r>
      <w:ins w:id="556" w:author="Reviewer 1" w:date="2019-11-27T17:30:00Z">
        <w:r w:rsidR="0025692E">
          <w:t xml:space="preserve">of a species </w:t>
        </w:r>
      </w:ins>
      <w:r>
        <w:t xml:space="preserve">swims </w:t>
      </w:r>
      <w:del w:id="557" w:author="Reviewer 1" w:date="2019-11-27T17:30:00Z">
        <w:r w:rsidDel="0025692E">
          <w:delText>between the borders of</w:delText>
        </w:r>
      </w:del>
      <w:ins w:id="558" w:author="Reviewer 1" w:date="2019-11-27T17:30:00Z">
        <w:r w:rsidR="0025692E">
          <w:t>within the waters of</w:t>
        </w:r>
      </w:ins>
      <w:r>
        <w:t xml:space="preserve"> two nations, </w:t>
      </w:r>
      <w:del w:id="559" w:author="Reviewer 1" w:date="2019-11-27T17:31:00Z">
        <w:r w:rsidDel="0025692E">
          <w:delText xml:space="preserve">their </w:delText>
        </w:r>
      </w:del>
      <w:ins w:id="560" w:author="Reviewer 1" w:date="2019-11-27T17:31:00Z">
        <w:r w:rsidR="0025692E">
          <w:t>the</w:t>
        </w:r>
        <w:r w:rsidR="0025692E">
          <w:t xml:space="preserve"> </w:t>
        </w:r>
      </w:ins>
      <w:r>
        <w:t xml:space="preserve">larvae </w:t>
      </w:r>
      <w:ins w:id="561" w:author="Reviewer 1" w:date="2019-11-27T17:31:00Z">
        <w:r w:rsidR="0025692E">
          <w:t xml:space="preserve">of that same species may </w:t>
        </w:r>
      </w:ins>
      <w:del w:id="562" w:author="Reviewer 1" w:date="2019-11-27T17:31:00Z">
        <w:r w:rsidDel="0025692E">
          <w:delText>could be</w:delText>
        </w:r>
      </w:del>
      <w:ins w:id="563" w:author="Reviewer 1" w:date="2019-11-27T17:31:00Z">
        <w:r w:rsidR="0025692E">
          <w:t xml:space="preserve">connect a far greater number of </w:t>
        </w:r>
      </w:ins>
      <w:del w:id="564" w:author="Reviewer 1" w:date="2019-11-27T17:31:00Z">
        <w:r w:rsidDel="0025692E">
          <w:delText xml:space="preserve"> supplying populations thousands of kilometers </w:delText>
        </w:r>
      </w:del>
      <w:ins w:id="565" w:author="Reviewer 1" w:date="2019-11-27T17:31:00Z">
        <w:r w:rsidR="0025692E">
          <w:t>countries</w:t>
        </w:r>
      </w:ins>
      <w:del w:id="566" w:author="Reviewer 1" w:date="2019-11-27T17:31:00Z">
        <w:r w:rsidDel="0025692E">
          <w:delText>away</w:delText>
        </w:r>
      </w:del>
      <w:r>
        <w:t xml:space="preserve"> [@Ramesh:2019va]. </w:t>
      </w:r>
      <w:commentRangeStart w:id="567"/>
      <w:r>
        <w:t xml:space="preserve">Moreover, many coastal communities, </w:t>
      </w:r>
      <w:ins w:id="568" w:author="Reviewer 1" w:date="2019-11-27T17:36:00Z">
        <w:r w:rsidR="007A6325">
          <w:t>e</w:t>
        </w:r>
      </w:ins>
      <w:r>
        <w:t>specially in developing regions, and highly dependent on fishing local fish (e.g. reef fish) for food security and improved livelihoods [@CisnerosMontemayor:2016gq; Wabnitz:2018gf].</w:t>
      </w:r>
      <w:commentRangeEnd w:id="567"/>
      <w:r w:rsidR="007A6325">
        <w:rPr>
          <w:rStyle w:val="CommentReference"/>
        </w:rPr>
        <w:commentReference w:id="567"/>
      </w:r>
    </w:p>
    <w:p w14:paraId="084F8F79" w14:textId="77777777" w:rsidR="00A32A9F" w:rsidRDefault="00291694" w:rsidP="005D1224">
      <w:pPr>
        <w:pStyle w:val="CaptionedFigure"/>
        <w:spacing w:line="360" w:lineRule="auto"/>
        <w:jc w:val="both"/>
      </w:pPr>
      <w:r>
        <w:rPr>
          <w:noProof/>
        </w:rPr>
        <w:lastRenderedPageBreak/>
        <w:drawing>
          <wp:inline distT="0" distB="0" distL="0" distR="0" wp14:anchorId="34AF5DD3" wp14:editId="46AF3B59">
            <wp:extent cx="6243484" cy="5722374"/>
            <wp:effectExtent l="0" t="0" r="5080" b="5715"/>
            <wp:docPr id="3" name="Picture" descr="Number of countries shared by transboundary species. Showing only species that share &gt; 20 countries"/>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12"/>
                    <a:stretch>
                      <a:fillRect/>
                    </a:stretch>
                  </pic:blipFill>
                  <pic:spPr bwMode="auto">
                    <a:xfrm>
                      <a:off x="0" y="0"/>
                      <a:ext cx="6267436" cy="5744326"/>
                    </a:xfrm>
                    <a:prstGeom prst="rect">
                      <a:avLst/>
                    </a:prstGeom>
                    <a:noFill/>
                    <a:ln w="9525">
                      <a:noFill/>
                      <a:headEnd/>
                      <a:tailEnd/>
                    </a:ln>
                  </pic:spPr>
                </pic:pic>
              </a:graphicData>
            </a:graphic>
          </wp:inline>
        </w:drawing>
      </w:r>
    </w:p>
    <w:p w14:paraId="6F3FBDA4" w14:textId="77777777" w:rsidR="00A32A9F" w:rsidRDefault="00E1798E" w:rsidP="005D1224">
      <w:pPr>
        <w:pStyle w:val="ImageCaption"/>
        <w:spacing w:line="360" w:lineRule="auto"/>
        <w:jc w:val="both"/>
      </w:pPr>
      <w:r>
        <w:rPr>
          <w:b/>
        </w:rPr>
        <w:t xml:space="preserve">Figure 3. </w:t>
      </w:r>
      <w:r w:rsidR="00291694">
        <w:rPr>
          <w:b/>
        </w:rPr>
        <w:t xml:space="preserve">Number of countries shared by transboundary species. Showing only species that share &gt; 20 </w:t>
      </w:r>
      <w:commentRangeStart w:id="569"/>
      <w:r w:rsidR="00291694">
        <w:rPr>
          <w:b/>
        </w:rPr>
        <w:t>countries</w:t>
      </w:r>
      <w:commentRangeEnd w:id="569"/>
      <w:r w:rsidR="007A6325">
        <w:rPr>
          <w:rStyle w:val="CommentReference"/>
          <w:i w:val="0"/>
        </w:rPr>
        <w:commentReference w:id="569"/>
      </w:r>
    </w:p>
    <w:p w14:paraId="7B5B2E9E" w14:textId="5D9FA7AC" w:rsidR="00A32A9F" w:rsidRDefault="00291694" w:rsidP="00E1798E">
      <w:pPr>
        <w:pStyle w:val="BodyText"/>
        <w:spacing w:line="360" w:lineRule="auto"/>
        <w:ind w:firstLine="720"/>
        <w:jc w:val="both"/>
      </w:pPr>
      <w:del w:id="570" w:author="Reviewer 1" w:date="2019-11-27T17:40:00Z">
        <w:r w:rsidDel="007A6325">
          <w:delText xml:space="preserve">Transboundary species are globally distributed with some regions presenting a high concentration of shared species. </w:delText>
        </w:r>
      </w:del>
      <w:r>
        <w:t>The</w:t>
      </w:r>
      <w:del w:id="571" w:author="Reviewer 1" w:date="2019-11-27T17:40:00Z">
        <w:r w:rsidDel="007A6325">
          <w:delText>ir</w:delText>
        </w:r>
      </w:del>
      <w:r>
        <w:t xml:space="preserve"> global contribution </w:t>
      </w:r>
      <w:ins w:id="572" w:author="Reviewer 1" w:date="2019-11-27T17:40:00Z">
        <w:r w:rsidR="007A6325">
          <w:t xml:space="preserve">of transboundary species </w:t>
        </w:r>
      </w:ins>
      <w:r>
        <w:t xml:space="preserve">to fishing revenue and capture is compelling, with transboundary species playing </w:t>
      </w:r>
      <w:commentRangeStart w:id="573"/>
      <w:r>
        <w:t>an important role in many fishing nations</w:t>
      </w:r>
      <w:commentRangeEnd w:id="573"/>
      <w:r w:rsidR="007A6325">
        <w:rPr>
          <w:rStyle w:val="CommentReference"/>
        </w:rPr>
        <w:commentReference w:id="573"/>
      </w:r>
      <w:r>
        <w:t xml:space="preserve">. </w:t>
      </w:r>
      <w:ins w:id="574" w:author="Reviewer 1" w:date="2019-11-27T17:43:00Z">
        <w:r w:rsidR="00AE2CBC">
          <w:t>Transboundary species have pl</w:t>
        </w:r>
      </w:ins>
      <w:ins w:id="575" w:author="Reviewer 1" w:date="2019-11-27T17:44:00Z">
        <w:r w:rsidR="00AE2CBC">
          <w:t xml:space="preserve">ayed and continue to play an important role in fisheries </w:t>
        </w:r>
      </w:ins>
      <w:del w:id="576" w:author="Reviewer 1" w:date="2019-11-27T17:44:00Z">
        <w:r w:rsidDel="00AE2CBC">
          <w:delText xml:space="preserve">Some of these regions like southern Asia and western Africa, are historically marked by fisheries </w:delText>
        </w:r>
      </w:del>
      <w:r>
        <w:t>conflicts</w:t>
      </w:r>
      <w:ins w:id="577" w:author="Reviewer 1" w:date="2019-11-27T17:45:00Z">
        <w:r w:rsidR="00AE2CBC">
          <w:t xml:space="preserve">, with climate change likely to exacerbate this trend given expected shifts in species distribution and </w:t>
        </w:r>
      </w:ins>
      <w:ins w:id="578" w:author="Reviewer 1" w:date="2019-11-27T17:46:00Z">
        <w:r w:rsidR="00AE2CBC">
          <w:t xml:space="preserve">the emergence of 'new' shared species. </w:t>
        </w:r>
      </w:ins>
      <w:del w:id="579" w:author="Reviewer 1" w:date="2019-11-27T17:45:00Z">
        <w:r w:rsidDel="00AE2CBC">
          <w:delText xml:space="preserve"> becoming hotspots for achieving jointly management of shared species. Climate</w:delText>
        </w:r>
      </w:del>
      <w:del w:id="580" w:author="Reviewer 1" w:date="2019-11-27T17:46:00Z">
        <w:r w:rsidDel="00AE2CBC">
          <w:delText xml:space="preserve"> change is likely to have important </w:delText>
        </w:r>
      </w:del>
      <w:ins w:id="581" w:author="Reviewer 1" w:date="2019-11-27T17:46:00Z">
        <w:r w:rsidR="00AE2CBC">
          <w:t>Identifying</w:t>
        </w:r>
      </w:ins>
      <w:ins w:id="582" w:author="Reviewer 1" w:date="2019-11-27T17:47:00Z">
        <w:r w:rsidR="00AE2CBC">
          <w:t xml:space="preserve"> existing transboundary </w:t>
        </w:r>
        <w:r w:rsidR="00AE2CBC">
          <w:lastRenderedPageBreak/>
          <w:t xml:space="preserve">species </w:t>
        </w:r>
      </w:ins>
      <w:del w:id="583" w:author="Reviewer 1" w:date="2019-11-27T17:47:00Z">
        <w:r w:rsidDel="00AE2CBC">
          <w:delText xml:space="preserve">effects in the management of these species as they shift their distributions following their ideal environment. Identifying transboundary species within neighboring EEZs </w:delText>
        </w:r>
      </w:del>
      <w:r>
        <w:t xml:space="preserve">is the first step towards </w:t>
      </w:r>
      <w:del w:id="584" w:author="Reviewer 1" w:date="2019-11-27T17:47:00Z">
        <w:r w:rsidDel="00AE2CBC">
          <w:delText xml:space="preserve">a </w:delText>
        </w:r>
      </w:del>
      <w:r>
        <w:t xml:space="preserve">joint management </w:t>
      </w:r>
      <w:ins w:id="585" w:author="Reviewer 1" w:date="2019-11-27T17:47:00Z">
        <w:r w:rsidR="00AE2CBC">
          <w:t xml:space="preserve">frameworks </w:t>
        </w:r>
      </w:ins>
      <w:r>
        <w:t xml:space="preserve">that </w:t>
      </w:r>
      <w:ins w:id="586" w:author="Reviewer 1" w:date="2019-11-27T17:48:00Z">
        <w:r w:rsidR="00AE2CBC">
          <w:t xml:space="preserve">are precautionary, strive for sustainability and can be flexible to accommodate future </w:t>
        </w:r>
        <w:commentRangeStart w:id="587"/>
        <w:r w:rsidR="00AE2CBC">
          <w:t>changes</w:t>
        </w:r>
      </w:ins>
      <w:commentRangeEnd w:id="587"/>
      <w:ins w:id="588" w:author="Reviewer 1" w:date="2019-11-27T17:50:00Z">
        <w:r w:rsidR="00AE2CBC">
          <w:rPr>
            <w:rStyle w:val="CommentReference"/>
          </w:rPr>
          <w:commentReference w:id="587"/>
        </w:r>
      </w:ins>
      <w:del w:id="589" w:author="Reviewer 1" w:date="2019-11-27T17:48:00Z">
        <w:r w:rsidDel="00AE2CBC">
          <w:delText>can result in sustainable fisheries management</w:delText>
        </w:r>
      </w:del>
      <w:r>
        <w:t>.</w:t>
      </w:r>
    </w:p>
    <w:p w14:paraId="74184EEB" w14:textId="77777777" w:rsidR="00A32A9F" w:rsidRDefault="00291694" w:rsidP="005D1224">
      <w:pPr>
        <w:pStyle w:val="Heading1"/>
        <w:spacing w:line="360" w:lineRule="auto"/>
        <w:jc w:val="both"/>
      </w:pPr>
      <w:bookmarkStart w:id="590" w:name="materials-and-methods"/>
      <w:r>
        <w:t>Materials and Methods</w:t>
      </w:r>
      <w:bookmarkEnd w:id="590"/>
    </w:p>
    <w:p w14:paraId="63988062" w14:textId="16F61F63" w:rsidR="00A32A9F" w:rsidRDefault="00291694" w:rsidP="00E1798E">
      <w:pPr>
        <w:pStyle w:val="FirstParagraph"/>
        <w:spacing w:line="360" w:lineRule="auto"/>
        <w:ind w:firstLine="720"/>
        <w:jc w:val="both"/>
      </w:pPr>
      <w:del w:id="591" w:author="Reviewer 1" w:date="2019-11-27T17:50:00Z">
        <w:r w:rsidDel="00AE2CBC">
          <w:delText>In here w</w:delText>
        </w:r>
      </w:del>
      <w:ins w:id="592" w:author="Reviewer 1" w:date="2019-11-27T17:50:00Z">
        <w:r w:rsidR="00AE2CBC">
          <w:t>W</w:t>
        </w:r>
      </w:ins>
      <w:r>
        <w:t xml:space="preserve">e present a novel method to </w:t>
      </w:r>
      <w:del w:id="593" w:author="Reviewer 1" w:date="2019-11-27T17:51:00Z">
        <w:r w:rsidDel="00AE2CBC">
          <w:delText xml:space="preserve">estimate </w:delText>
        </w:r>
      </w:del>
      <w:ins w:id="594" w:author="Reviewer 1" w:date="2019-11-27T17:51:00Z">
        <w:r w:rsidR="00AE2CBC">
          <w:t>determine</w:t>
        </w:r>
        <w:r w:rsidR="00AE2CBC">
          <w:t xml:space="preserve"> </w:t>
        </w:r>
      </w:ins>
      <w:r>
        <w:t xml:space="preserve">whether or not a species </w:t>
      </w:r>
      <w:del w:id="595" w:author="Reviewer 1" w:date="2019-11-27T17:51:00Z">
        <w:r w:rsidDel="00AE2CBC">
          <w:delText xml:space="preserve">is </w:delText>
        </w:r>
      </w:del>
      <w:ins w:id="596" w:author="Reviewer 1" w:date="2019-11-27T17:51:00Z">
        <w:r w:rsidR="00AE2CBC">
          <w:t>can be considered</w:t>
        </w:r>
        <w:r w:rsidR="00AE2CBC">
          <w:t xml:space="preserve"> </w:t>
        </w:r>
      </w:ins>
      <w:r>
        <w:t xml:space="preserve">transboundary. </w:t>
      </w:r>
      <w:del w:id="597" w:author="Reviewer 1" w:date="2019-11-27T17:51:00Z">
        <w:r w:rsidDel="00AE2CBC">
          <w:delText xml:space="preserve">Our </w:delText>
        </w:r>
      </w:del>
      <w:ins w:id="598" w:author="Reviewer 1" w:date="2019-11-27T17:51:00Z">
        <w:r w:rsidR="00AE2CBC">
          <w:t>The</w:t>
        </w:r>
        <w:r w:rsidR="00AE2CBC">
          <w:t xml:space="preserve"> </w:t>
        </w:r>
      </w:ins>
      <w:r>
        <w:t xml:space="preserve">method is based on a series of criteria to be met and the </w:t>
      </w:r>
      <w:del w:id="599" w:author="Reviewer 1" w:date="2019-11-27T17:51:00Z">
        <w:r w:rsidDel="00AE2CBC">
          <w:delText xml:space="preserve">overlap </w:delText>
        </w:r>
      </w:del>
      <w:ins w:id="600" w:author="Reviewer 1" w:date="2019-11-27T17:51:00Z">
        <w:r w:rsidR="00AE2CBC">
          <w:t>overla</w:t>
        </w:r>
        <w:r w:rsidR="00AE2CBC">
          <w:t>y</w:t>
        </w:r>
        <w:r w:rsidR="00AE2CBC">
          <w:t xml:space="preserve"> </w:t>
        </w:r>
      </w:ins>
      <w:r>
        <w:t xml:space="preserve">of species distributions and the spatial </w:t>
      </w:r>
      <w:del w:id="601" w:author="Reviewer 1" w:date="2019-11-27T17:52:00Z">
        <w:r w:rsidDel="00AE2CBC">
          <w:delText xml:space="preserve">boundary </w:delText>
        </w:r>
      </w:del>
      <w:ins w:id="602" w:author="Reviewer 1" w:date="2019-11-27T17:52:00Z">
        <w:r w:rsidR="00AE2CBC">
          <w:t>boundar</w:t>
        </w:r>
        <w:r w:rsidR="00AE2CBC">
          <w:t>ies</w:t>
        </w:r>
        <w:r w:rsidR="00AE2CBC">
          <w:t xml:space="preserve"> </w:t>
        </w:r>
      </w:ins>
      <w:r>
        <w:t xml:space="preserve">of the world’s EEZs. For the current analysis we work at the species level and adopt the Food and </w:t>
      </w:r>
      <w:ins w:id="603" w:author="Reviewer 1" w:date="2019-11-27T17:52:00Z">
        <w:r w:rsidR="00AE2CBC">
          <w:t xml:space="preserve">consider </w:t>
        </w:r>
      </w:ins>
      <w:del w:id="604" w:author="Reviewer 1" w:date="2019-11-27T17:52:00Z">
        <w:r w:rsidDel="00AE2CBC">
          <w:delText xml:space="preserve">Agricultural Organization (FAO) definition of </w:delText>
        </w:r>
      </w:del>
      <w:r>
        <w:t xml:space="preserve">transboundary species as those that occur within the Exclusive Economic Zone (EEZ) of neighboring countries [@Munro:2002uf; @FAO]. All data was scaled </w:t>
      </w:r>
      <w:del w:id="605" w:author="Reviewer 1" w:date="2019-11-27T17:53:00Z">
        <w:r w:rsidDel="00AE2CBC">
          <w:delText>at a</w:delText>
        </w:r>
      </w:del>
      <w:ins w:id="606" w:author="Reviewer 1" w:date="2019-11-27T17:53:00Z">
        <w:r w:rsidR="00AE2CBC">
          <w:t>to</w:t>
        </w:r>
      </w:ins>
      <w:r>
        <w:t xml:space="preserve"> </w:t>
      </w:r>
      <w:proofErr w:type="gramStart"/>
      <w:r>
        <w:t>0.5 degree</w:t>
      </w:r>
      <w:proofErr w:type="gramEnd"/>
      <w:r>
        <w:t xml:space="preserve"> latitude x 0.5 degree longitude grid cells (</w:t>
      </w:r>
      <w:r>
        <w:rPr>
          <w:i/>
        </w:rPr>
        <w:t>n</w:t>
      </w:r>
      <w:r>
        <w:t xml:space="preserve"> = ~180,000 grid cells).</w:t>
      </w:r>
    </w:p>
    <w:p w14:paraId="6C8228E8" w14:textId="77777777" w:rsidR="00A32A9F" w:rsidRDefault="00291694" w:rsidP="005D1224">
      <w:pPr>
        <w:pStyle w:val="Heading2"/>
        <w:spacing w:line="360" w:lineRule="auto"/>
        <w:jc w:val="both"/>
      </w:pPr>
      <w:bookmarkStart w:id="607" w:name="databases-on-species-geographic-distribu"/>
      <w:r>
        <w:t>Databases on species geographic distributions</w:t>
      </w:r>
      <w:bookmarkEnd w:id="607"/>
    </w:p>
    <w:p w14:paraId="58684F68" w14:textId="26BB398A" w:rsidR="00A32A9F" w:rsidRDefault="00291694" w:rsidP="00E1798E">
      <w:pPr>
        <w:pStyle w:val="FirstParagraph"/>
        <w:spacing w:line="360" w:lineRule="auto"/>
        <w:ind w:firstLine="720"/>
        <w:jc w:val="both"/>
      </w:pPr>
      <w:r>
        <w:t xml:space="preserve">To determine the </w:t>
      </w:r>
      <w:del w:id="608" w:author="Reviewer 1" w:date="2019-11-27T17:53:00Z">
        <w:r w:rsidDel="005C295E">
          <w:delText xml:space="preserve">pool </w:delText>
        </w:r>
      </w:del>
      <w:ins w:id="609" w:author="Reviewer 1" w:date="2019-11-27T17:53:00Z">
        <w:r w:rsidR="005C295E">
          <w:t xml:space="preserve">number </w:t>
        </w:r>
      </w:ins>
      <w:r>
        <w:t>of transboundary marine species exploited by fisheries within each of the world’s EEZs we first extract</w:t>
      </w:r>
      <w:ins w:id="610" w:author="Reviewer 1" w:date="2019-11-27T23:29:00Z">
        <w:r w:rsidR="00BC65E8">
          <w:t>ed</w:t>
        </w:r>
      </w:ins>
      <w:r>
        <w:t xml:space="preserve"> all </w:t>
      </w:r>
      <w:del w:id="611" w:author="Reviewer 1" w:date="2019-11-27T23:29:00Z">
        <w:r w:rsidDel="00BC65E8">
          <w:delText xml:space="preserve">the </w:delText>
        </w:r>
      </w:del>
      <w:r>
        <w:t xml:space="preserve">commercial marine fish or invertebrate species from the </w:t>
      </w:r>
      <w:r>
        <w:rPr>
          <w:i/>
        </w:rPr>
        <w:t>Sea Around Us</w:t>
      </w:r>
      <w:r>
        <w:t xml:space="preserve"> database (</w:t>
      </w:r>
      <w:hyperlink r:id="rId13">
        <w:r>
          <w:rPr>
            <w:rStyle w:val="Hyperlink"/>
          </w:rPr>
          <w:t>http://www.seaaroundus.org</w:t>
        </w:r>
      </w:hyperlink>
      <w:ins w:id="612" w:author="Reviewer 1" w:date="2019-11-27T23:29:00Z">
        <w:r w:rsidR="00BC65E8">
          <w:rPr>
            <w:rStyle w:val="Hyperlink"/>
          </w:rPr>
          <w:t>)</w:t>
        </w:r>
      </w:ins>
      <w:r>
        <w:t xml:space="preserve"> and determined their current distributions. For this, we used four </w:t>
      </w:r>
      <w:ins w:id="613" w:author="Reviewer 1" w:date="2019-11-27T23:30:00Z">
        <w:r w:rsidR="00BC65E8">
          <w:t xml:space="preserve">data sources </w:t>
        </w:r>
        <w:r w:rsidR="00BC65E8">
          <w:t xml:space="preserve">of </w:t>
        </w:r>
      </w:ins>
      <w:r>
        <w:t>species-distributions</w:t>
      </w:r>
      <w:ins w:id="614" w:author="Reviewer 1" w:date="2019-11-27T23:30:00Z">
        <w:r w:rsidR="00BC65E8">
          <w:t>:</w:t>
        </w:r>
      </w:ins>
      <w:r>
        <w:t xml:space="preserve"> </w:t>
      </w:r>
      <w:del w:id="615" w:author="Reviewer 1" w:date="2019-11-27T23:30:00Z">
        <w:r w:rsidDel="00BC65E8">
          <w:delText xml:space="preserve">data sources based on </w:delText>
        </w:r>
      </w:del>
      <w:r>
        <w:t>(</w:t>
      </w:r>
      <w:proofErr w:type="spellStart"/>
      <w:r>
        <w:rPr>
          <w:i/>
        </w:rPr>
        <w:t>i</w:t>
      </w:r>
      <w:proofErr w:type="spellEnd"/>
      <w:r>
        <w:t>) observational data, (</w:t>
      </w:r>
      <w:r>
        <w:rPr>
          <w:i/>
        </w:rPr>
        <w:t>ii</w:t>
      </w:r>
      <w:r>
        <w:t>) an Environmental Niche Model (ENMs), (</w:t>
      </w:r>
      <w:r>
        <w:rPr>
          <w:i/>
        </w:rPr>
        <w:t>iii</w:t>
      </w:r>
      <w:r>
        <w:t>) a life-history-based distribution model, and (</w:t>
      </w:r>
      <w:r>
        <w:rPr>
          <w:i/>
        </w:rPr>
        <w:t>iv</w:t>
      </w:r>
      <w:r>
        <w:t>) fisheries catch data (</w:t>
      </w:r>
      <w:r>
        <w:rPr>
          <w:b/>
        </w:rPr>
        <w:t>Table x</w:t>
      </w:r>
      <w:r>
        <w:t>). Each source represent</w:t>
      </w:r>
      <w:ins w:id="616" w:author="Reviewer 1" w:date="2019-11-27T23:30:00Z">
        <w:r w:rsidR="00BC65E8">
          <w:t>s</w:t>
        </w:r>
      </w:ins>
      <w:r>
        <w:t xml:space="preserve"> a different method of estimating the distribution of a given species and thus, provides a more robust result. Only </w:t>
      </w:r>
      <w:del w:id="617" w:author="Reviewer 1" w:date="2019-11-27T23:30:00Z">
        <w:r w:rsidDel="00BC65E8">
          <w:delText xml:space="preserve">those </w:delText>
        </w:r>
      </w:del>
      <w:r>
        <w:t xml:space="preserve">commercial fished species </w:t>
      </w:r>
      <w:del w:id="618" w:author="Reviewer 1" w:date="2019-11-27T23:30:00Z">
        <w:r w:rsidDel="00BC65E8">
          <w:delText>that had</w:delText>
        </w:r>
      </w:del>
      <w:ins w:id="619" w:author="Reviewer 1" w:date="2019-11-27T23:30:00Z">
        <w:r w:rsidR="00BC65E8">
          <w:t>with</w:t>
        </w:r>
      </w:ins>
      <w:r>
        <w:t xml:space="preserve"> data from all four sources were included in the analysis</w:t>
      </w:r>
      <w:proofErr w:type="gramStart"/>
      <w:ins w:id="620" w:author="Reviewer 1" w:date="2019-11-27T23:31:00Z">
        <w:r w:rsidR="00BC65E8">
          <w:t xml:space="preserve">. </w:t>
        </w:r>
      </w:ins>
      <w:proofErr w:type="gramEnd"/>
      <w:del w:id="621" w:author="Reviewer 1" w:date="2019-11-27T23:31:00Z">
        <w:r w:rsidDel="00BC65E8">
          <w:delText>, and therefore t</w:delText>
        </w:r>
      </w:del>
      <w:ins w:id="622" w:author="Reviewer 1" w:date="2019-11-27T23:31:00Z">
        <w:r w:rsidR="00BC65E8">
          <w:t>T</w:t>
        </w:r>
      </w:ins>
      <w:r>
        <w:t>he final dataset comprised XXX species, 100% of the reported marine species in the SAU database and XX% of the reported taxa of the FAO (</w:t>
      </w:r>
      <w:r>
        <w:rPr>
          <w:b/>
        </w:rPr>
        <w:t>See S1_Data</w:t>
      </w:r>
      <w:r>
        <w:t>).</w:t>
      </w:r>
    </w:p>
    <w:p w14:paraId="060B1A87" w14:textId="0FAE0BE6" w:rsidR="00BC65E8" w:rsidRDefault="00BC65E8" w:rsidP="00E1798E">
      <w:pPr>
        <w:pStyle w:val="BodyText"/>
        <w:spacing w:line="360" w:lineRule="auto"/>
        <w:ind w:firstLine="720"/>
        <w:jc w:val="both"/>
        <w:rPr>
          <w:ins w:id="623" w:author="Reviewer 1" w:date="2019-11-27T23:31:00Z"/>
          <w:i/>
        </w:rPr>
      </w:pPr>
      <w:proofErr w:type="spellStart"/>
      <w:ins w:id="624" w:author="Reviewer 1" w:date="2019-11-27T23:31:00Z">
        <w:r>
          <w:rPr>
            <w:i/>
          </w:rPr>
          <w:t>Occurence</w:t>
        </w:r>
        <w:proofErr w:type="spellEnd"/>
        <w:r>
          <w:rPr>
            <w:i/>
          </w:rPr>
          <w:t xml:space="preserve"> data</w:t>
        </w:r>
      </w:ins>
    </w:p>
    <w:p w14:paraId="34BB1DD3" w14:textId="30D8BE59" w:rsidR="00A32A9F" w:rsidRDefault="00291694" w:rsidP="00E1798E">
      <w:pPr>
        <w:pStyle w:val="BodyText"/>
        <w:spacing w:line="360" w:lineRule="auto"/>
        <w:ind w:firstLine="720"/>
        <w:jc w:val="both"/>
      </w:pPr>
      <w:del w:id="625" w:author="Reviewer 1" w:date="2019-11-27T23:31:00Z">
        <w:r w:rsidDel="00BC65E8">
          <w:rPr>
            <w:i/>
          </w:rPr>
          <w:delText>i</w:delText>
        </w:r>
        <w:r w:rsidDel="00BC65E8">
          <w:delText xml:space="preserve"> </w:delText>
        </w:r>
      </w:del>
      <w:r>
        <w:t xml:space="preserve">The occurrence data was collected from five publicly available repositories; </w:t>
      </w:r>
      <w:proofErr w:type="spellStart"/>
      <w:r>
        <w:t>Fishbase</w:t>
      </w:r>
      <w:proofErr w:type="spellEnd"/>
      <w:r>
        <w:t xml:space="preserve"> (</w:t>
      </w:r>
      <w:hyperlink r:id="rId14">
        <w:r>
          <w:rPr>
            <w:rStyle w:val="Hyperlink"/>
          </w:rPr>
          <w:t>http://fishbase.org</w:t>
        </w:r>
      </w:hyperlink>
      <w:r>
        <w:t xml:space="preserve">), the Global Biodiversity Information Facility (GBIF; </w:t>
      </w:r>
      <w:hyperlink r:id="rId15">
        <w:r>
          <w:rPr>
            <w:rStyle w:val="Hyperlink"/>
          </w:rPr>
          <w:t>https://www.gbif.org/</w:t>
        </w:r>
      </w:hyperlink>
      <w:r>
        <w:t xml:space="preserve">), the Ocean Biogeographic Information System (OBIS; </w:t>
      </w:r>
      <w:hyperlink r:id="rId16">
        <w:r>
          <w:rPr>
            <w:rStyle w:val="Hyperlink"/>
          </w:rPr>
          <w:t>https://obis.org/</w:t>
        </w:r>
      </w:hyperlink>
      <w:r>
        <w:t xml:space="preserve">), the Intergovernmental Oceanographic </w:t>
      </w:r>
      <w:proofErr w:type="spellStart"/>
      <w:r>
        <w:t>Comission</w:t>
      </w:r>
      <w:proofErr w:type="spellEnd"/>
      <w:r>
        <w:t xml:space="preserve"> (IOC; </w:t>
      </w:r>
      <w:hyperlink r:id="rId17">
        <w:r>
          <w:rPr>
            <w:rStyle w:val="Hyperlink"/>
          </w:rPr>
          <w:t>http://ioc-</w:t>
        </w:r>
        <w:r>
          <w:rPr>
            <w:rStyle w:val="Hyperlink"/>
          </w:rPr>
          <w:lastRenderedPageBreak/>
          <w:t>unesco.org</w:t>
        </w:r>
      </w:hyperlink>
      <w:r>
        <w:t xml:space="preserve">), and the International Union for Conservation of Nature (IUCN; </w:t>
      </w:r>
      <w:hyperlink r:id="rId18">
        <w:r>
          <w:rPr>
            <w:rStyle w:val="Hyperlink"/>
          </w:rPr>
          <w:t>https://www.iucn.org/technical-documents/spatial-data</w:t>
        </w:r>
      </w:hyperlink>
      <w:r>
        <w:t>) [@Reygondeau:2019uh].</w:t>
      </w:r>
    </w:p>
    <w:p w14:paraId="1BB2D399" w14:textId="50E81503" w:rsidR="00BC65E8" w:rsidRPr="00BC65E8" w:rsidRDefault="00BC65E8" w:rsidP="00BC65E8">
      <w:pPr>
        <w:pStyle w:val="BodyText"/>
        <w:spacing w:line="360" w:lineRule="auto"/>
        <w:ind w:firstLine="720"/>
        <w:jc w:val="both"/>
        <w:rPr>
          <w:ins w:id="626" w:author="Reviewer 1" w:date="2019-11-27T23:31:00Z"/>
          <w:i/>
          <w:rPrChange w:id="627" w:author="Reviewer 1" w:date="2019-11-27T23:32:00Z">
            <w:rPr>
              <w:ins w:id="628" w:author="Reviewer 1" w:date="2019-11-27T23:31:00Z"/>
            </w:rPr>
          </w:rPrChange>
        </w:rPr>
        <w:pPrChange w:id="629" w:author="Reviewer 1" w:date="2019-11-27T23:32:00Z">
          <w:pPr>
            <w:pStyle w:val="BodyText"/>
            <w:spacing w:line="360" w:lineRule="auto"/>
            <w:jc w:val="both"/>
          </w:pPr>
        </w:pPrChange>
      </w:pPr>
      <w:ins w:id="630" w:author="Reviewer 1" w:date="2019-11-27T23:32:00Z">
        <w:r>
          <w:rPr>
            <w:i/>
          </w:rPr>
          <w:t>Distribution models</w:t>
        </w:r>
        <w:r>
          <w:rPr>
            <w:i/>
          </w:rPr>
          <w:t xml:space="preserve"> </w:t>
        </w:r>
      </w:ins>
    </w:p>
    <w:p w14:paraId="097407B7" w14:textId="72B119BF" w:rsidR="00A32A9F" w:rsidRDefault="00BC65E8" w:rsidP="005D1224">
      <w:pPr>
        <w:pStyle w:val="BodyText"/>
        <w:spacing w:line="360" w:lineRule="auto"/>
        <w:jc w:val="both"/>
      </w:pPr>
      <w:ins w:id="631" w:author="Reviewer 1" w:date="2019-11-27T23:32:00Z">
        <w:r>
          <w:tab/>
        </w:r>
      </w:ins>
      <w:r w:rsidR="00291694">
        <w:t xml:space="preserve">In addition to </w:t>
      </w:r>
      <w:del w:id="632" w:author="Reviewer 1" w:date="2019-11-27T23:32:00Z">
        <w:r w:rsidR="00291694" w:rsidDel="00BC65E8">
          <w:delText xml:space="preserve">the </w:delText>
        </w:r>
      </w:del>
      <w:r w:rsidR="00291694">
        <w:t xml:space="preserve">occurrence data we use two different methods to estimate species distributions, hereafter referred </w:t>
      </w:r>
      <w:ins w:id="633" w:author="Reviewer 1" w:date="2019-11-27T23:32:00Z">
        <w:r>
          <w:t xml:space="preserve">to </w:t>
        </w:r>
      </w:ins>
      <w:r w:rsidR="00291694">
        <w:t>as ENM-Nereus and SDM-SAU. Although they use the same data, the models are structurally different complementing each other and providing robustness to the results.</w:t>
      </w:r>
    </w:p>
    <w:p w14:paraId="4358A5B6" w14:textId="0B38D818" w:rsidR="00A32A9F" w:rsidRDefault="00291694" w:rsidP="00E1798E">
      <w:pPr>
        <w:pStyle w:val="BodyText"/>
        <w:spacing w:line="360" w:lineRule="auto"/>
        <w:ind w:firstLine="720"/>
        <w:jc w:val="both"/>
      </w:pPr>
      <w:del w:id="634" w:author="Reviewer 1" w:date="2019-11-27T23:32:00Z">
        <w:r w:rsidDel="00BC65E8">
          <w:rPr>
            <w:i/>
          </w:rPr>
          <w:delText>ii</w:delText>
        </w:r>
        <w:r w:rsidDel="00BC65E8">
          <w:delText xml:space="preserve"> </w:delText>
        </w:r>
      </w:del>
      <w:r>
        <w:t xml:space="preserve">The ENM-Nereus consists in a </w:t>
      </w:r>
      <w:proofErr w:type="spellStart"/>
      <w:r>
        <w:t>multimodel</w:t>
      </w:r>
      <w:proofErr w:type="spellEnd"/>
      <w:r>
        <w:t xml:space="preserve"> approach based on a </w:t>
      </w:r>
      <w:proofErr w:type="spellStart"/>
      <w:r>
        <w:t>Bioclim</w:t>
      </w:r>
      <w:proofErr w:type="spellEnd"/>
      <w:r>
        <w:t xml:space="preserve"> and a </w:t>
      </w:r>
      <w:proofErr w:type="spellStart"/>
      <w:r>
        <w:t>Bososted</w:t>
      </w:r>
      <w:proofErr w:type="spellEnd"/>
      <w:r>
        <w:t xml:space="preserve"> Regression Tree model [@Thuiller:2009gp], a Max</w:t>
      </w:r>
      <w:del w:id="635" w:author="Reviewer 1" w:date="2019-11-27T23:33:00Z">
        <w:r w:rsidDel="00BC65E8">
          <w:delText>t</w:delText>
        </w:r>
      </w:del>
      <w:r>
        <w:t xml:space="preserve">ent model [@Phillips:2006ff], and a Non-Parametric Probabilistic Ecological Niche Model [@Beaugrand:2011fd]. Environmental variables </w:t>
      </w:r>
      <w:ins w:id="636" w:author="Reviewer 1" w:date="2019-11-27T23:33:00Z">
        <w:r w:rsidR="00BC65E8">
          <w:t xml:space="preserve">utilized in the models </w:t>
        </w:r>
      </w:ins>
      <w:del w:id="637" w:author="Reviewer 1" w:date="2019-11-27T23:33:00Z">
        <w:r w:rsidDel="00BC65E8">
          <w:delText xml:space="preserve">modeled </w:delText>
        </w:r>
      </w:del>
      <w:ins w:id="638" w:author="Reviewer 1" w:date="2019-11-27T23:33:00Z">
        <w:r w:rsidR="00BC65E8">
          <w:t>included</w:t>
        </w:r>
        <w:r w:rsidR="00BC65E8">
          <w:t xml:space="preserve"> </w:t>
        </w:r>
      </w:ins>
      <w:del w:id="639" w:author="Reviewer 1" w:date="2019-11-27T23:33:00Z">
        <w:r w:rsidDel="00BC65E8">
          <w:delText xml:space="preserve">were </w:delText>
        </w:r>
      </w:del>
      <w:r>
        <w:t>sea surface temperature, surface pH, surface oxygen concentration, and vertically integrated (0–100 m) net primary production (NPP) [@Asch:2018ca]. The ENM-Nereus employed all of the observational data-sources previously mention</w:t>
      </w:r>
      <w:ins w:id="640" w:author="Reviewer 1" w:date="2019-11-27T23:33:00Z">
        <w:r w:rsidR="00BC65E8">
          <w:t>ed</w:t>
        </w:r>
      </w:ins>
      <w:r>
        <w:t>. Global environmental conditions were obtained and results averaged from three Earth System Models developed by the Geophysical Fluid Dynamics Laboratory</w:t>
      </w:r>
      <w:del w:id="641" w:author="Reviewer 1" w:date="2019-11-27T23:34:00Z">
        <w:r w:rsidDel="00BC65E8">
          <w:delText>’s</w:delText>
        </w:r>
      </w:del>
      <w:r>
        <w:t xml:space="preserve"> (GFDL- </w:t>
      </w:r>
      <w:hyperlink r:id="rId19">
        <w:r>
          <w:rPr>
            <w:rStyle w:val="Hyperlink"/>
          </w:rPr>
          <w:t>https://www.gfdl.noaa.gov/earth-system-model/</w:t>
        </w:r>
      </w:hyperlink>
      <w:r>
        <w:t>), the Institute Pierre Simon Laplace (IPSL- www.icmc.ipsl.fr/), and the Max Planck Institute for Meteorology (MPI- www.mpimet.mpg.de/en/science/models/). See [@Asch:2018ca; @Reygondeau:2019uh] for model</w:t>
      </w:r>
      <w:del w:id="642" w:author="Reviewer 1" w:date="2019-11-27T23:34:00Z">
        <w:r w:rsidDel="00BC65E8">
          <w:delText>’s</w:delText>
        </w:r>
      </w:del>
      <w:r>
        <w:t xml:space="preserve"> details.</w:t>
      </w:r>
    </w:p>
    <w:p w14:paraId="3ADA13BB" w14:textId="03E56332" w:rsidR="00A32A9F" w:rsidRDefault="00291694" w:rsidP="00E1798E">
      <w:pPr>
        <w:pStyle w:val="BodyText"/>
        <w:spacing w:line="360" w:lineRule="auto"/>
        <w:ind w:firstLine="720"/>
        <w:jc w:val="both"/>
      </w:pPr>
      <w:del w:id="643" w:author="Reviewer 1" w:date="2019-11-27T23:34:00Z">
        <w:r w:rsidDel="00BC65E8">
          <w:rPr>
            <w:i/>
          </w:rPr>
          <w:delText>iii</w:delText>
        </w:r>
        <w:r w:rsidDel="00BC65E8">
          <w:delText xml:space="preserve"> </w:delText>
        </w:r>
      </w:del>
      <w:r>
        <w:t>The SDM-SAU model follows a five-steps process based on species-specific life history information, rather than environmental variables [@Close:2006ux; @</w:t>
      </w:r>
      <w:proofErr w:type="spellStart"/>
      <w:proofErr w:type="gramStart"/>
      <w:r>
        <w:t>Palomares:wg</w:t>
      </w:r>
      <w:proofErr w:type="spellEnd"/>
      <w:proofErr w:type="gramEnd"/>
      <w:r>
        <w:t xml:space="preserve">]. For each commercial fish species, the model first uses the FAO major fishing areas and countries EEZs to determine a broad distribution. It then uses life history information to delimit its range within the FAO fishing area (e.g. thermal preference, depth limits). The range is delimited even further by expert-review polygons and compared with that of </w:t>
      </w:r>
      <w:proofErr w:type="spellStart"/>
      <w:r>
        <w:t>AquaMaps</w:t>
      </w:r>
      <w:proofErr w:type="spellEnd"/>
      <w:r>
        <w:t xml:space="preserve"> [@Kaschner:2016tl], OBIS and GBIF occurrence data. The model then determines a species habitat preference based on the assumptions that the relative abundance of a species is determine</w:t>
      </w:r>
      <w:ins w:id="644" w:author="Reviewer 1" w:date="2019-11-27T23:35:00Z">
        <w:r w:rsidR="00BC65E8">
          <w:t>d</w:t>
        </w:r>
      </w:ins>
      <w:r>
        <w:t xml:space="preserve"> by the number of habitats in a grid cell and the distance of the species to each habitat, a</w:t>
      </w:r>
      <w:ins w:id="645" w:author="Reviewer 1" w:date="2019-11-27T23:35:00Z">
        <w:r w:rsidR="00BC65E8">
          <w:t xml:space="preserve">s well as </w:t>
        </w:r>
      </w:ins>
      <w:del w:id="646" w:author="Reviewer 1" w:date="2019-11-27T23:35:00Z">
        <w:r w:rsidDel="00BC65E8">
          <w:delText xml:space="preserve">nd </w:delText>
        </w:r>
      </w:del>
      <w:r>
        <w:t xml:space="preserve">the importance of the habitat to the species </w:t>
      </w:r>
      <w:commentRangeStart w:id="647"/>
      <w:r>
        <w:t>size</w:t>
      </w:r>
      <w:commentRangeEnd w:id="647"/>
      <w:r w:rsidR="009405A5">
        <w:rPr>
          <w:rStyle w:val="CommentReference"/>
        </w:rPr>
        <w:commentReference w:id="647"/>
      </w:r>
      <w:r>
        <w:t xml:space="preserve">. Finally, the species </w:t>
      </w:r>
      <w:r>
        <w:lastRenderedPageBreak/>
        <w:t>equatorial submergence (e.g. the latitudinal region where a species is not seen in between poles) is estimated for each species. See [@Close:2006ux; @</w:t>
      </w:r>
      <w:proofErr w:type="spellStart"/>
      <w:proofErr w:type="gramStart"/>
      <w:r>
        <w:t>Palomares:wg</w:t>
      </w:r>
      <w:proofErr w:type="spellEnd"/>
      <w:proofErr w:type="gramEnd"/>
      <w:r>
        <w:t>] for model</w:t>
      </w:r>
      <w:del w:id="648" w:author="Reviewer 1" w:date="2019-11-27T23:36:00Z">
        <w:r w:rsidDel="009405A5">
          <w:delText>’s</w:delText>
        </w:r>
      </w:del>
      <w:r>
        <w:t xml:space="preserve"> details.</w:t>
      </w:r>
    </w:p>
    <w:p w14:paraId="733C17AE" w14:textId="29D1F20F" w:rsidR="009405A5" w:rsidRPr="009405A5" w:rsidRDefault="009405A5" w:rsidP="00E1798E">
      <w:pPr>
        <w:pStyle w:val="BodyText"/>
        <w:spacing w:line="360" w:lineRule="auto"/>
        <w:ind w:firstLine="720"/>
        <w:jc w:val="both"/>
        <w:rPr>
          <w:ins w:id="649" w:author="Reviewer 1" w:date="2019-11-27T23:36:00Z"/>
          <w:i/>
          <w:rPrChange w:id="650" w:author="Reviewer 1" w:date="2019-11-27T23:36:00Z">
            <w:rPr>
              <w:ins w:id="651" w:author="Reviewer 1" w:date="2019-11-27T23:36:00Z"/>
            </w:rPr>
          </w:rPrChange>
        </w:rPr>
      </w:pPr>
      <w:ins w:id="652" w:author="Reviewer 1" w:date="2019-11-27T23:36:00Z">
        <w:r w:rsidRPr="009405A5">
          <w:rPr>
            <w:i/>
            <w:rPrChange w:id="653" w:author="Reviewer 1" w:date="2019-11-27T23:36:00Z">
              <w:rPr/>
            </w:rPrChange>
          </w:rPr>
          <w:t>Catch data</w:t>
        </w:r>
      </w:ins>
    </w:p>
    <w:p w14:paraId="5B33B3E4" w14:textId="54634107" w:rsidR="00A32A9F" w:rsidRDefault="00291694" w:rsidP="00E1798E">
      <w:pPr>
        <w:pStyle w:val="BodyText"/>
        <w:spacing w:line="360" w:lineRule="auto"/>
        <w:ind w:firstLine="720"/>
        <w:jc w:val="both"/>
      </w:pPr>
      <w:del w:id="654" w:author="Reviewer 1" w:date="2019-11-27T23:36:00Z">
        <w:r w:rsidDel="009405A5">
          <w:rPr>
            <w:i/>
          </w:rPr>
          <w:delText>iv</w:delText>
        </w:r>
        <w:r w:rsidDel="009405A5">
          <w:delText xml:space="preserve"> </w:delText>
        </w:r>
      </w:del>
      <w:r>
        <w:t xml:space="preserve">The previous models combine observational data with a series of biotic and abiotic information to determine the probability </w:t>
      </w:r>
      <w:ins w:id="655" w:author="Reviewer 1" w:date="2019-11-27T23:37:00Z">
        <w:r w:rsidR="009405A5">
          <w:t xml:space="preserve">that </w:t>
        </w:r>
      </w:ins>
      <w:del w:id="656" w:author="Reviewer 1" w:date="2019-11-27T23:37:00Z">
        <w:r w:rsidDel="009405A5">
          <w:delText xml:space="preserve">of </w:delText>
        </w:r>
      </w:del>
      <w:r>
        <w:t xml:space="preserve">a species </w:t>
      </w:r>
      <w:del w:id="657" w:author="Reviewer 1" w:date="2019-11-27T23:37:00Z">
        <w:r w:rsidDel="009405A5">
          <w:delText xml:space="preserve">to </w:delText>
        </w:r>
      </w:del>
      <w:ins w:id="658" w:author="Reviewer 1" w:date="2019-11-27T23:37:00Z">
        <w:r w:rsidR="009405A5">
          <w:t>will</w:t>
        </w:r>
        <w:r w:rsidR="009405A5">
          <w:t xml:space="preserve"> </w:t>
        </w:r>
      </w:ins>
      <w:r>
        <w:t xml:space="preserve">be </w:t>
      </w:r>
      <w:ins w:id="659" w:author="Reviewer 1" w:date="2019-11-27T23:37:00Z">
        <w:r w:rsidR="009405A5">
          <w:t xml:space="preserve">found </w:t>
        </w:r>
      </w:ins>
      <w:r>
        <w:t>in a given space a</w:t>
      </w:r>
      <w:ins w:id="660" w:author="Reviewer 1" w:date="2019-11-27T23:37:00Z">
        <w:r w:rsidR="009405A5">
          <w:t xml:space="preserve">t </w:t>
        </w:r>
      </w:ins>
      <w:del w:id="661" w:author="Reviewer 1" w:date="2019-11-27T23:37:00Z">
        <w:r w:rsidDel="009405A5">
          <w:delText xml:space="preserve">nd </w:delText>
        </w:r>
      </w:del>
      <w:ins w:id="662" w:author="Reviewer 1" w:date="2019-11-27T23:37:00Z">
        <w:r w:rsidR="009405A5">
          <w:t>a given</w:t>
        </w:r>
        <w:r w:rsidR="009405A5">
          <w:t xml:space="preserve"> </w:t>
        </w:r>
      </w:ins>
      <w:r>
        <w:t xml:space="preserve">time. However, this does not mean that the species in question will actually be there. </w:t>
      </w:r>
      <w:del w:id="663" w:author="Reviewer 1" w:date="2019-11-27T23:39:00Z">
        <w:r w:rsidDel="009405A5">
          <w:delText xml:space="preserve">Although </w:delText>
        </w:r>
      </w:del>
      <w:ins w:id="664" w:author="Reviewer 1" w:date="2019-11-27T23:39:00Z">
        <w:r w:rsidR="009405A5">
          <w:t>While</w:t>
        </w:r>
        <w:r w:rsidR="009405A5">
          <w:t xml:space="preserve"> </w:t>
        </w:r>
      </w:ins>
      <w:r>
        <w:t xml:space="preserve">the models </w:t>
      </w:r>
      <w:ins w:id="665" w:author="Reviewer 1" w:date="2019-11-27T23:39:00Z">
        <w:r w:rsidR="009405A5">
          <w:t xml:space="preserve">do </w:t>
        </w:r>
      </w:ins>
      <w:r>
        <w:t>use</w:t>
      </w:r>
      <w:del w:id="666" w:author="Reviewer 1" w:date="2019-11-27T23:39:00Z">
        <w:r w:rsidDel="009405A5">
          <w:delText>d</w:delText>
        </w:r>
      </w:del>
      <w:r>
        <w:t xml:space="preserve"> </w:t>
      </w:r>
      <w:del w:id="667" w:author="Reviewer 1" w:date="2019-11-27T23:39:00Z">
        <w:r w:rsidDel="009405A5">
          <w:delText>have their own methods</w:delText>
        </w:r>
      </w:del>
      <w:ins w:id="668" w:author="Reviewer 1" w:date="2019-11-27T23:39:00Z">
        <w:r w:rsidR="009405A5">
          <w:t>approaches</w:t>
        </w:r>
      </w:ins>
      <w:r>
        <w:t xml:space="preserve"> </w:t>
      </w:r>
      <w:del w:id="669" w:author="Reviewer 1" w:date="2019-11-27T23:39:00Z">
        <w:r w:rsidDel="009405A5">
          <w:delText xml:space="preserve">of </w:delText>
        </w:r>
      </w:del>
      <w:ins w:id="670" w:author="Reviewer 1" w:date="2019-11-27T23:39:00Z">
        <w:r w:rsidR="009405A5">
          <w:t>to</w:t>
        </w:r>
        <w:r w:rsidR="009405A5">
          <w:t xml:space="preserve"> </w:t>
        </w:r>
      </w:ins>
      <w:r>
        <w:t xml:space="preserve">double-check species </w:t>
      </w:r>
      <w:del w:id="671" w:author="Reviewer 1" w:date="2019-11-27T23:39:00Z">
        <w:r w:rsidDel="009405A5">
          <w:delText xml:space="preserve">distributions </w:delText>
        </w:r>
      </w:del>
      <w:proofErr w:type="spellStart"/>
      <w:ins w:id="672" w:author="Reviewer 1" w:date="2019-11-27T23:39:00Z">
        <w:r w:rsidR="009405A5">
          <w:t>ocurrences</w:t>
        </w:r>
        <w:proofErr w:type="spellEnd"/>
        <w:r w:rsidR="009405A5">
          <w:t xml:space="preserve"> </w:t>
        </w:r>
      </w:ins>
      <w:r>
        <w:t xml:space="preserve">(e.g. ENM-Nereus uses four different species distribution algorithms and SPD-SAU </w:t>
      </w:r>
      <w:ins w:id="673" w:author="Reviewer 1" w:date="2019-11-27T23:39:00Z">
        <w:r w:rsidR="009405A5">
          <w:t xml:space="preserve">undertakes </w:t>
        </w:r>
      </w:ins>
      <w:ins w:id="674" w:author="Reviewer 1" w:date="2019-11-27T23:40:00Z">
        <w:r w:rsidR="009405A5">
          <w:t xml:space="preserve">validation by means of </w:t>
        </w:r>
      </w:ins>
      <w:del w:id="675" w:author="Reviewer 1" w:date="2019-11-27T23:40:00Z">
        <w:r w:rsidDel="009405A5">
          <w:delText xml:space="preserve">verifies with </w:delText>
        </w:r>
      </w:del>
      <w:r>
        <w:t>other models), we used a fourth data</w:t>
      </w:r>
      <w:ins w:id="676" w:author="Reviewer 1" w:date="2019-11-27T23:40:00Z">
        <w:r w:rsidR="009405A5">
          <w:t xml:space="preserve"> </w:t>
        </w:r>
      </w:ins>
      <w:del w:id="677" w:author="Reviewer 1" w:date="2019-11-27T23:40:00Z">
        <w:r w:rsidDel="009405A5">
          <w:delText>-</w:delText>
        </w:r>
      </w:del>
      <w:r>
        <w:t xml:space="preserve">source to corroborate the models’ outputs. The </w:t>
      </w:r>
      <w:r>
        <w:rPr>
          <w:i/>
        </w:rPr>
        <w:t>Sea Around Us</w:t>
      </w:r>
      <w:r>
        <w:t xml:space="preserve"> estimates </w:t>
      </w:r>
      <w:ins w:id="678" w:author="Reviewer 1" w:date="2019-11-27T23:41:00Z">
        <w:r w:rsidR="009405A5">
          <w:t xml:space="preserve">total reconstructed </w:t>
        </w:r>
      </w:ins>
      <w:r>
        <w:t>catch</w:t>
      </w:r>
      <w:ins w:id="679" w:author="Reviewer 1" w:date="2019-11-27T23:41:00Z">
        <w:r w:rsidR="009405A5">
          <w:t xml:space="preserve">es - i.e., catches </w:t>
        </w:r>
      </w:ins>
      <w:r>
        <w:t xml:space="preserve"> </w:t>
      </w:r>
      <w:ins w:id="680" w:author="Reviewer 1" w:date="2019-11-27T23:41:00Z">
        <w:r w:rsidR="009405A5">
          <w:t>based on all publicly available information sources</w:t>
        </w:r>
        <w:r w:rsidR="009405A5">
          <w:t xml:space="preserve"> and including discards, as well as unreported and illegal catches </w:t>
        </w:r>
      </w:ins>
      <w:r>
        <w:t xml:space="preserve">that </w:t>
      </w:r>
      <w:del w:id="681" w:author="Reviewer 1" w:date="2019-11-27T23:42:00Z">
        <w:r w:rsidDel="009405A5">
          <w:delText>was not originally</w:delText>
        </w:r>
      </w:del>
      <w:ins w:id="682" w:author="Reviewer 1" w:date="2019-11-27T23:42:00Z">
        <w:r w:rsidR="009405A5">
          <w:t>are not</w:t>
        </w:r>
      </w:ins>
      <w:r>
        <w:t xml:space="preserve"> </w:t>
      </w:r>
      <w:del w:id="683" w:author="Reviewer 1" w:date="2019-11-27T23:42:00Z">
        <w:r w:rsidDel="009405A5">
          <w:delText xml:space="preserve">reported </w:delText>
        </w:r>
      </w:del>
      <w:ins w:id="684" w:author="Reviewer 1" w:date="2019-11-27T23:42:00Z">
        <w:r w:rsidR="009405A5">
          <w:t>included</w:t>
        </w:r>
        <w:r w:rsidR="009405A5">
          <w:t xml:space="preserve"> </w:t>
        </w:r>
      </w:ins>
      <w:r>
        <w:t>in the FAO data</w:t>
      </w:r>
      <w:ins w:id="685" w:author="Reviewer 1" w:date="2019-11-27T23:42:00Z">
        <w:r w:rsidR="009405A5">
          <w:t xml:space="preserve"> available</w:t>
        </w:r>
      </w:ins>
      <w:del w:id="686" w:author="Reviewer 1" w:date="2019-11-27T23:42:00Z">
        <w:r w:rsidDel="009405A5">
          <w:delText>base</w:delText>
        </w:r>
      </w:del>
      <w:r>
        <w:t xml:space="preserve"> for each country</w:t>
      </w:r>
      <w:del w:id="687" w:author="Reviewer 1" w:date="2019-11-27T23:41:00Z">
        <w:r w:rsidDel="009405A5">
          <w:delText xml:space="preserve"> based on all publicly available information sources</w:delText>
        </w:r>
      </w:del>
      <w:r>
        <w:t xml:space="preserve">. </w:t>
      </w:r>
      <w:del w:id="688" w:author="Reviewer 1" w:date="2019-11-27T23:42:00Z">
        <w:r w:rsidDel="009405A5">
          <w:delText>Fishing catch</w:delText>
        </w:r>
      </w:del>
      <w:ins w:id="689" w:author="Reviewer 1" w:date="2019-11-27T23:42:00Z">
        <w:r w:rsidR="009405A5">
          <w:t>Catch</w:t>
        </w:r>
      </w:ins>
      <w:ins w:id="690" w:author="Reviewer 1" w:date="2019-11-27T23:43:00Z">
        <w:r w:rsidR="009405A5">
          <w:t>e</w:t>
        </w:r>
      </w:ins>
      <w:ins w:id="691" w:author="Reviewer 1" w:date="2019-11-27T23:42:00Z">
        <w:r w:rsidR="009405A5">
          <w:t>s</w:t>
        </w:r>
      </w:ins>
      <w:r>
        <w:t xml:space="preserve"> are also spatially allocated </w:t>
      </w:r>
      <w:del w:id="692" w:author="Reviewer 1" w:date="2019-11-27T23:43:00Z">
        <w:r w:rsidDel="009405A5">
          <w:delText xml:space="preserve">following a country-by-country catch reconstruction and spatial layers according to each species </w:delText>
        </w:r>
      </w:del>
      <w:r>
        <w:t xml:space="preserve">[@Zeller2016]. Thus, we used the </w:t>
      </w:r>
      <w:ins w:id="693" w:author="Reviewer 1" w:date="2019-11-27T23:43:00Z">
        <w:r w:rsidR="009405A5">
          <w:rPr>
            <w:i/>
          </w:rPr>
          <w:t>Sea Around Us</w:t>
        </w:r>
      </w:ins>
      <w:del w:id="694" w:author="Reviewer 1" w:date="2019-11-27T23:43:00Z">
        <w:r w:rsidDel="009405A5">
          <w:delText>SAU</w:delText>
        </w:r>
      </w:del>
      <w:r>
        <w:t xml:space="preserve"> catch reconstruction </w:t>
      </w:r>
      <w:ins w:id="695" w:author="Reviewer 1" w:date="2019-11-27T23:43:00Z">
        <w:r w:rsidR="009405A5">
          <w:t xml:space="preserve">database </w:t>
        </w:r>
      </w:ins>
      <w:r>
        <w:t xml:space="preserve">from 1970 to 2000 as the fourth dataset to estimate transboundary species and </w:t>
      </w:r>
      <w:del w:id="696" w:author="Reviewer 1" w:date="2019-11-27T23:43:00Z">
        <w:r w:rsidDel="009405A5">
          <w:delText xml:space="preserve">was also used </w:delText>
        </w:r>
      </w:del>
      <w:r>
        <w:t>to estimate their catch contribution within EEZs (average 1970-2000).</w:t>
      </w:r>
    </w:p>
    <w:p w14:paraId="69890C30" w14:textId="77777777" w:rsidR="00A32A9F" w:rsidRDefault="00291694" w:rsidP="005D1224">
      <w:pPr>
        <w:pStyle w:val="Heading2"/>
        <w:spacing w:line="360" w:lineRule="auto"/>
        <w:jc w:val="both"/>
      </w:pPr>
      <w:bookmarkStart w:id="697" w:name="determine-if-a-species-is-transboundary"/>
      <w:r>
        <w:t>Determine if a species is transboundary</w:t>
      </w:r>
      <w:bookmarkEnd w:id="697"/>
    </w:p>
    <w:p w14:paraId="49A58FE3" w14:textId="60E39CB1" w:rsidR="00A32A9F" w:rsidRDefault="00291694" w:rsidP="00E1798E">
      <w:pPr>
        <w:pStyle w:val="FirstParagraph"/>
        <w:spacing w:line="360" w:lineRule="auto"/>
        <w:ind w:firstLine="720"/>
        <w:jc w:val="both"/>
      </w:pPr>
      <w:r>
        <w:t>We developed a four-criteria method for determining whether or not a species was transboundary. Only species that me</w:t>
      </w:r>
      <w:del w:id="698" w:author="Reviewer 1" w:date="2019-11-27T23:44:00Z">
        <w:r w:rsidDel="009405A5">
          <w:delText>e</w:delText>
        </w:r>
      </w:del>
      <w:r>
        <w:t xml:space="preserve">t all criteria were considered as transboundary </w:t>
      </w:r>
      <w:del w:id="699" w:author="Reviewer 1" w:date="2019-11-27T23:44:00Z">
        <w:r w:rsidDel="009405A5">
          <w:delText xml:space="preserve">species </w:delText>
        </w:r>
      </w:del>
      <w:r>
        <w:t xml:space="preserve">and the analysis was done only within the EEZs of coastal states. </w:t>
      </w:r>
      <w:commentRangeStart w:id="700"/>
      <w:r>
        <w:t>In some cases, criteria also work as ind</w:t>
      </w:r>
      <w:ins w:id="701" w:author="Reviewer 1" w:date="2019-11-27T23:44:00Z">
        <w:r w:rsidR="009405A5">
          <w:t>ice</w:t>
        </w:r>
      </w:ins>
      <w:del w:id="702" w:author="Reviewer 1" w:date="2019-11-27T23:44:00Z">
        <w:r w:rsidDel="009405A5">
          <w:delText>exe</w:delText>
        </w:r>
      </w:del>
      <w:r>
        <w:t>s to measure the uncertainty in the analysis.</w:t>
      </w:r>
      <w:commentRangeEnd w:id="700"/>
      <w:r w:rsidR="009405A5">
        <w:rPr>
          <w:rStyle w:val="CommentReference"/>
        </w:rPr>
        <w:commentReference w:id="700"/>
      </w:r>
      <w:r>
        <w:t xml:space="preserve"> All of the analysis was done in the statistical software </w:t>
      </w:r>
      <w:r>
        <w:rPr>
          <w:i/>
        </w:rPr>
        <w:t>R version 3.5.2 (2018-12-20)</w:t>
      </w:r>
      <w:r>
        <w:t xml:space="preserve"> and code is available at </w:t>
      </w:r>
      <w:hyperlink r:id="rId20">
        <w:r>
          <w:rPr>
            <w:rStyle w:val="Hyperlink"/>
          </w:rPr>
          <w:t>https://github.com/jepa/FishForVisa</w:t>
        </w:r>
      </w:hyperlink>
      <w:r>
        <w:t>.</w:t>
      </w:r>
    </w:p>
    <w:p w14:paraId="6F8DDA5E" w14:textId="77777777" w:rsidR="00A32A9F" w:rsidRDefault="00291694" w:rsidP="005D1224">
      <w:pPr>
        <w:pStyle w:val="Heading3"/>
        <w:spacing w:line="360" w:lineRule="auto"/>
        <w:jc w:val="both"/>
      </w:pPr>
      <w:bookmarkStart w:id="704" w:name="criteria-1-neighboring-eezs"/>
      <w:r>
        <w:t>Criteria 1; Neighboring EEZs</w:t>
      </w:r>
      <w:bookmarkEnd w:id="704"/>
    </w:p>
    <w:p w14:paraId="2FFF3F5C" w14:textId="77777777" w:rsidR="00A32A9F" w:rsidRDefault="00291694" w:rsidP="00E1798E">
      <w:pPr>
        <w:pStyle w:val="FirstParagraph"/>
        <w:spacing w:line="360" w:lineRule="auto"/>
        <w:ind w:firstLine="720"/>
        <w:jc w:val="both"/>
      </w:pPr>
      <w:r>
        <w:t xml:space="preserve">As previously mentioned, we define transboundary species as those marine species that happen within the EEZs of two or more neighboring countries. Hence, the first criteria </w:t>
      </w:r>
      <w:proofErr w:type="gramStart"/>
      <w:r>
        <w:t>was</w:t>
      </w:r>
      <w:proofErr w:type="gramEnd"/>
      <w:r>
        <w:t xml:space="preserve"> that the species would only be transboundary between two neighboring countries, regardless of the species extended distribution. This way, a species such as Atlantic cod </w:t>
      </w:r>
      <w:r>
        <w:lastRenderedPageBreak/>
        <w:t>(</w:t>
      </w:r>
      <w:proofErr w:type="spellStart"/>
      <w:r>
        <w:rPr>
          <w:i/>
        </w:rPr>
        <w:t>Gadus</w:t>
      </w:r>
      <w:proofErr w:type="spellEnd"/>
      <w:r>
        <w:rPr>
          <w:i/>
        </w:rPr>
        <w:t xml:space="preserve"> </w:t>
      </w:r>
      <w:proofErr w:type="spellStart"/>
      <w:r>
        <w:rPr>
          <w:i/>
        </w:rPr>
        <w:t>morhua</w:t>
      </w:r>
      <w:proofErr w:type="spellEnd"/>
      <w:r>
        <w:t xml:space="preserve">) distributed along the north Atlantic, was only considered transboundary between each of the neighboring nations covering its distribution, rather than the region as a whole. We assume that this would reduce the differences between species and stock as is more likely that neighboring species belong to the same stock, rather than, </w:t>
      </w:r>
      <w:proofErr w:type="spellStart"/>
      <w:proofErr w:type="gramStart"/>
      <w:r>
        <w:t>lets</w:t>
      </w:r>
      <w:proofErr w:type="spellEnd"/>
      <w:proofErr w:type="gramEnd"/>
      <w:r>
        <w:t xml:space="preserve"> say, Cod in Norway and Canada. However, the analysis here presented was kept at the species level and stocks within countries were not considered.</w:t>
      </w:r>
    </w:p>
    <w:p w14:paraId="6E2E85F5" w14:textId="77777777" w:rsidR="00A32A9F" w:rsidRDefault="00291694" w:rsidP="00E1798E">
      <w:pPr>
        <w:pStyle w:val="BodyText"/>
        <w:spacing w:line="360" w:lineRule="auto"/>
        <w:ind w:firstLine="720"/>
        <w:jc w:val="both"/>
      </w:pPr>
      <w:r>
        <w:t xml:space="preserve">We define the EEZ boundaries using the SAU shapefile (updated 1 July 2015, available from </w:t>
      </w:r>
      <w:hyperlink r:id="rId21">
        <w:r>
          <w:rPr>
            <w:rStyle w:val="Hyperlink"/>
          </w:rPr>
          <w:t>http://www.seaaroundus.org</w:t>
        </w:r>
      </w:hyperlink>
      <w:r>
        <w:t xml:space="preserve">) that sub-divides EEZs by regions (e.g. Mexico Pacific and Mexico Atlantic) and determine the intersections between polygons using the </w:t>
      </w:r>
      <w:r>
        <w:rPr>
          <w:i/>
        </w:rPr>
        <w:t>sf</w:t>
      </w:r>
      <w:r>
        <w:t xml:space="preserve"> </w:t>
      </w:r>
      <w:r>
        <w:rPr>
          <w:i/>
        </w:rPr>
        <w:t>R</w:t>
      </w:r>
      <w:r>
        <w:t xml:space="preserve"> package [@</w:t>
      </w:r>
      <w:proofErr w:type="spellStart"/>
      <w:proofErr w:type="gramStart"/>
      <w:r>
        <w:t>SF:package</w:t>
      </w:r>
      <w:proofErr w:type="spellEnd"/>
      <w:proofErr w:type="gramEnd"/>
      <w:r>
        <w:t>]. When estimating transboundary species, we filter out those shared by the EEZs sub-regions, and when aggregating by country we only counted the species once, if it appeared in more than one sub-region. Species that were present in EEZs that were non-continental territories neighboring other countries were kept (e.g. Argentina and Falkland Islands), but removed when the non-continental territory belonged to the same nation (e.g. Brazil and Fernando de Noronha).</w:t>
      </w:r>
    </w:p>
    <w:p w14:paraId="09D60A88" w14:textId="77777777" w:rsidR="00A32A9F" w:rsidRDefault="00291694" w:rsidP="005D1224">
      <w:pPr>
        <w:pStyle w:val="Heading3"/>
        <w:spacing w:line="360" w:lineRule="auto"/>
        <w:jc w:val="both"/>
      </w:pPr>
      <w:bookmarkStart w:id="705" w:name="criteria-2-data-agreement"/>
      <w:r>
        <w:t>Criteria 2; Data agreement</w:t>
      </w:r>
      <w:bookmarkEnd w:id="705"/>
    </w:p>
    <w:p w14:paraId="735EC710" w14:textId="77777777" w:rsidR="00A32A9F" w:rsidRDefault="00291694" w:rsidP="00E1798E">
      <w:pPr>
        <w:pStyle w:val="FirstParagraph"/>
        <w:spacing w:line="360" w:lineRule="auto"/>
        <w:ind w:firstLine="720"/>
        <w:jc w:val="both"/>
      </w:pPr>
      <w:r>
        <w:t xml:space="preserve">We use the occurrence database, the ENM-Nereus model, and SDM-SAU model to determine the presence of each species within each of the 0.5 x 0.5 grid cells. We computed a </w:t>
      </w:r>
      <w:r>
        <w:rPr>
          <w:i/>
        </w:rPr>
        <w:t>Species Index</w:t>
      </w:r>
      <w:r>
        <w:t xml:space="preserve"> by dividing the number of datasets that confirm presence of a species in a grid cell over the total amount of datasets (</w:t>
      </w:r>
      <w:r>
        <w:rPr>
          <w:i/>
        </w:rPr>
        <w:t>n</w:t>
      </w:r>
      <w:r>
        <w:t xml:space="preserve"> = 3). The index is unit-less and represents a scale from 0.3 to 1 where 0.3 means only one dataset reports presence of the species in a grid cell and 1 means agreement between all datasets. We selected only those cases where </w:t>
      </w:r>
      <w:r>
        <w:rPr>
          <w:i/>
        </w:rPr>
        <w:t>Species Index</w:t>
      </w:r>
      <w:r>
        <w:t xml:space="preserve"> = 1 to get a more conservative estimate of transboundary species (</w:t>
      </w:r>
      <w:r>
        <w:rPr>
          <w:b/>
        </w:rPr>
        <w:t>S1_Map_per_dataset</w:t>
      </w:r>
      <w:r>
        <w:t>).</w:t>
      </w:r>
    </w:p>
    <w:p w14:paraId="1607B1D8" w14:textId="77777777" w:rsidR="00A32A9F" w:rsidRDefault="00291694" w:rsidP="005D1224">
      <w:pPr>
        <w:pStyle w:val="Heading3"/>
        <w:spacing w:line="360" w:lineRule="auto"/>
        <w:jc w:val="both"/>
      </w:pPr>
      <w:bookmarkStart w:id="706" w:name="criteria-3-modeling-verification"/>
      <w:r>
        <w:t>Criteria 3; Modeling verification</w:t>
      </w:r>
      <w:bookmarkEnd w:id="706"/>
    </w:p>
    <w:p w14:paraId="403E56DA" w14:textId="77777777" w:rsidR="00A32A9F" w:rsidRDefault="00291694" w:rsidP="00E1798E">
      <w:pPr>
        <w:pStyle w:val="FirstParagraph"/>
        <w:spacing w:line="360" w:lineRule="auto"/>
        <w:ind w:firstLine="720"/>
        <w:jc w:val="both"/>
      </w:pPr>
      <w:r>
        <w:t xml:space="preserve">We assume that a species was only present in a given grid-cell if it was reported in the SAU catch database. Therefore, all species that were not reported as caught in any single year between the reference years (1970 to 2000) in a given grid-cell were dropped, </w:t>
      </w:r>
      <w:r>
        <w:lastRenderedPageBreak/>
        <w:t xml:space="preserve">regardless of the </w:t>
      </w:r>
      <w:r>
        <w:rPr>
          <w:i/>
        </w:rPr>
        <w:t>Species Index</w:t>
      </w:r>
      <w:r>
        <w:t>. The assumption relies in that if a commercial species is projected within any fishing country, such species would have been fished, and thus reported at some period of time, thus validating the models.</w:t>
      </w:r>
    </w:p>
    <w:p w14:paraId="3296C98E" w14:textId="77777777" w:rsidR="00A32A9F" w:rsidRDefault="00291694" w:rsidP="005D1224">
      <w:pPr>
        <w:pStyle w:val="Heading3"/>
        <w:spacing w:line="360" w:lineRule="auto"/>
        <w:jc w:val="both"/>
      </w:pPr>
      <w:bookmarkStart w:id="707" w:name="criteria-4-spatial-distribution"/>
      <w:r>
        <w:t>Criteria 4; Spatial distribution</w:t>
      </w:r>
      <w:bookmarkEnd w:id="707"/>
    </w:p>
    <w:p w14:paraId="5DBF16B0" w14:textId="77777777" w:rsidR="00A32A9F" w:rsidRDefault="00291694" w:rsidP="00E1798E">
      <w:pPr>
        <w:pStyle w:val="FirstParagraph"/>
        <w:spacing w:line="360" w:lineRule="auto"/>
        <w:ind w:firstLine="720"/>
        <w:jc w:val="both"/>
      </w:pPr>
      <w:r>
        <w:t xml:space="preserve">Finally, in order to have a more robust result and do not determine a transboundary species based on the presence in a single 0.5 x 0.5 grid cell within an EEZ, we computed an </w:t>
      </w:r>
      <w:r>
        <w:rPr>
          <w:i/>
        </w:rPr>
        <w:t>Area Index</w:t>
      </w:r>
      <w:r>
        <w:t xml:space="preserve">. The </w:t>
      </w:r>
      <w:r>
        <w:rPr>
          <w:i/>
        </w:rPr>
        <w:t>Area Index</w:t>
      </w:r>
      <w:r>
        <w:t xml:space="preserve"> consist in the proportion of the total species distribution within both EEZs that each neighboring EEZ has. We determine that a species would be transboundary if both neighboring EEZs enclosed over 25% of the species joint distribution. Such threshold can be lowered for a more relaxed result or increased for a more conservative estimate (</w:t>
      </w:r>
      <w:r>
        <w:rPr>
          <w:b/>
        </w:rPr>
        <w:t>S2_Hist_per_Treshold</w:t>
      </w:r>
      <w:r>
        <w:t>).</w:t>
      </w:r>
    </w:p>
    <w:p w14:paraId="06D6506F" w14:textId="77777777" w:rsidR="00A32A9F" w:rsidRDefault="00291694" w:rsidP="005D1224">
      <w:pPr>
        <w:pStyle w:val="Heading2"/>
        <w:spacing w:line="360" w:lineRule="auto"/>
        <w:jc w:val="both"/>
      </w:pPr>
      <w:bookmarkStart w:id="708" w:name="fisheries-trends"/>
      <w:r>
        <w:t>Fisheries trends</w:t>
      </w:r>
      <w:bookmarkEnd w:id="708"/>
    </w:p>
    <w:p w14:paraId="66D8546A" w14:textId="77777777" w:rsidR="00A32A9F" w:rsidRDefault="00291694" w:rsidP="00E1798E">
      <w:pPr>
        <w:pStyle w:val="FirstParagraph"/>
        <w:spacing w:line="360" w:lineRule="auto"/>
        <w:ind w:firstLine="720"/>
        <w:jc w:val="both"/>
      </w:pPr>
      <w:r>
        <w:t xml:space="preserve">We estimated the economic contribution of transboundary species for each country using global ex-vessel price [@Tai2017]. The data includes ex-vessel price from multiple sources and a structured interpolation method (e.g. similar countries, species) to fill in data gaps [@Sumaila:2015uc]. The contribution of transboundary species was done by aggregating the catch of each species that happened within the EEZ of the countries sharing that species. For this study, we did not include catch from areas </w:t>
      </w:r>
      <w:proofErr w:type="spellStart"/>
      <w:r>
        <w:t>beyong</w:t>
      </w:r>
      <w:proofErr w:type="spellEnd"/>
      <w:r>
        <w:t xml:space="preserve"> national jurisdiction. Finally, we use the catch data to determine the </w:t>
      </w:r>
      <w:proofErr w:type="spellStart"/>
      <w:r>
        <w:t>exploitaiton</w:t>
      </w:r>
      <w:proofErr w:type="spellEnd"/>
      <w:r>
        <w:t xml:space="preserve"> category of each </w:t>
      </w:r>
      <w:proofErr w:type="spellStart"/>
      <w:r>
        <w:t>sepcies</w:t>
      </w:r>
      <w:proofErr w:type="spellEnd"/>
      <w:r>
        <w:t xml:space="preserve"> within </w:t>
      </w:r>
      <w:proofErr w:type="gramStart"/>
      <w:r>
        <w:t>a</w:t>
      </w:r>
      <w:proofErr w:type="gramEnd"/>
      <w:r>
        <w:t xml:space="preserve"> EEZ. Although this method has </w:t>
      </w:r>
      <w:proofErr w:type="spellStart"/>
      <w:r>
        <w:t>previouslly</w:t>
      </w:r>
      <w:proofErr w:type="spellEnd"/>
      <w:r>
        <w:t xml:space="preserve"> used to estimate stock status [@Grainger:1996tk; @Kleisner:2011wn], the categories presented here are intended to be seen as catch trends, and not status of each species. We only assessed species within each EEZ that had at least ten years of data between the first and last reported landings with at least five consecutive data years. Three categories were </w:t>
      </w:r>
      <w:proofErr w:type="gramStart"/>
      <w:r>
        <w:t>drown</w:t>
      </w:r>
      <w:proofErr w:type="gramEnd"/>
      <w:r>
        <w:t xml:space="preserve"> from the method depending on the year’s catch, the maximum catch over time and the minimum catch after the catch peak (</w:t>
      </w:r>
      <w:r>
        <w:rPr>
          <w:b/>
        </w:rPr>
        <w:t>Table XX</w:t>
      </w:r>
      <w:r>
        <w:t>). Finally, we reported the predominant category over the last ten years of catch data (2004-2014).</w:t>
      </w:r>
    </w:p>
    <w:p w14:paraId="142B5927" w14:textId="77777777" w:rsidR="00E1798E" w:rsidRDefault="00E1798E" w:rsidP="00E1798E">
      <w:pPr>
        <w:pStyle w:val="BodyText"/>
      </w:pPr>
      <w:r>
        <w:t xml:space="preserve">Table X. </w:t>
      </w:r>
      <w:r w:rsidRPr="00E1798E">
        <w:t xml:space="preserve">Rules to determine the </w:t>
      </w:r>
      <w:r>
        <w:t>catch category</w:t>
      </w:r>
      <w:r w:rsidRPr="00E1798E">
        <w:t xml:space="preserve"> of each transboundary species</w:t>
      </w:r>
      <w:r>
        <w:t>-</w:t>
      </w:r>
    </w:p>
    <w:p w14:paraId="5E07DD32" w14:textId="77777777" w:rsidR="00E1798E" w:rsidRPr="00E1798E" w:rsidRDefault="00E1798E" w:rsidP="00E1798E">
      <w:pPr>
        <w:pStyle w:val="BodyText"/>
      </w:pPr>
      <w:r>
        <w:rPr>
          <w:noProof/>
        </w:rPr>
        <w:lastRenderedPageBreak/>
        <w:drawing>
          <wp:inline distT="0" distB="0" distL="0" distR="0" wp14:anchorId="4B849B0D" wp14:editId="393D13C5">
            <wp:extent cx="5943600" cy="27425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0 at 15.00.2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sectPr w:rsidR="00E1798E" w:rsidRPr="00E1798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ev1" w:date="2019-11-25T12:02:00Z" w:initials="Rev1">
    <w:p w14:paraId="67F0DD16" w14:textId="77777777" w:rsidR="004970A7" w:rsidRDefault="004970A7">
      <w:pPr>
        <w:pStyle w:val="CommentText"/>
      </w:pPr>
      <w:r>
        <w:rPr>
          <w:rStyle w:val="CommentReference"/>
        </w:rPr>
        <w:annotationRef/>
      </w:r>
      <w:r>
        <w:t xml:space="preserve">My affiliations are IOF, UBC and </w:t>
      </w:r>
      <w:r>
        <w:br/>
        <w:t>Stockholm Resilience Centre, Stockholm University, Stockholm, Sweden</w:t>
      </w:r>
    </w:p>
  </w:comment>
  <w:comment w:id="8" w:author="Rev1" w:date="2019-11-25T12:05:00Z" w:initials="Rev1">
    <w:p w14:paraId="1E5E8324" w14:textId="77777777" w:rsidR="004970A7" w:rsidRDefault="004970A7">
      <w:pPr>
        <w:pStyle w:val="CommentText"/>
      </w:pPr>
      <w:r>
        <w:rPr>
          <w:rStyle w:val="CommentReference"/>
        </w:rPr>
        <w:annotationRef/>
      </w:r>
      <w:r>
        <w:t>This seems a quite complicated way of expressing something simple albeit admittedly also complex</w:t>
      </w:r>
    </w:p>
  </w:comment>
  <w:comment w:id="86" w:author="Rev1" w:date="2019-11-25T12:35:00Z" w:initials="Rev1">
    <w:p w14:paraId="2AD9B001" w14:textId="77777777" w:rsidR="004970A7" w:rsidRDefault="004970A7">
      <w:pPr>
        <w:pStyle w:val="CommentText"/>
      </w:pPr>
      <w:r>
        <w:rPr>
          <w:rStyle w:val="CommentReference"/>
        </w:rPr>
        <w:annotationRef/>
      </w:r>
      <w:r>
        <w:rPr>
          <w:rStyle w:val="CommentReference"/>
        </w:rPr>
        <w:t xml:space="preserve">This paragraph I guess is meant to convince me WHY knowing about how many shared stocks we have is a critical question to answer – and playing the difficult reader / reviewer I am not totally convinced. </w:t>
      </w:r>
      <w:r>
        <w:rPr>
          <w:rStyle w:val="CommentReference"/>
        </w:rPr>
        <w:br/>
        <w:t>I have tried to do this but am not entirely satisfied ;)</w:t>
      </w:r>
    </w:p>
  </w:comment>
  <w:comment w:id="125" w:author="Rev1" w:date="2019-11-25T13:27:00Z" w:initials="Rev1">
    <w:p w14:paraId="7C41EB7A" w14:textId="77777777" w:rsidR="004970A7" w:rsidRDefault="004970A7">
      <w:pPr>
        <w:pStyle w:val="CommentText"/>
      </w:pPr>
      <w:r>
        <w:rPr>
          <w:rStyle w:val="CommentReference"/>
        </w:rPr>
        <w:annotationRef/>
      </w:r>
      <w:r>
        <w:t>Or inception</w:t>
      </w:r>
    </w:p>
  </w:comment>
  <w:comment w:id="141" w:author="Rev1" w:date="2019-11-25T17:21:00Z" w:initials="Rev1">
    <w:p w14:paraId="07F3B4B7" w14:textId="77777777" w:rsidR="004970A7" w:rsidRDefault="004970A7">
      <w:pPr>
        <w:pStyle w:val="CommentText"/>
      </w:pPr>
      <w:r>
        <w:rPr>
          <w:rStyle w:val="CommentReference"/>
        </w:rPr>
        <w:annotationRef/>
      </w:r>
      <w:hyperlink r:id="rId1" w:history="1">
        <w:r>
          <w:rPr>
            <w:rStyle w:val="Hyperlink"/>
          </w:rPr>
          <w:t>https://www.tandfonline.com/doi/full/10.1080/08003831.2012.678723</w:t>
        </w:r>
      </w:hyperlink>
    </w:p>
  </w:comment>
  <w:comment w:id="144" w:author="Rev1" w:date="2019-11-25T17:37:00Z" w:initials="Rev1">
    <w:p w14:paraId="2B687AAB" w14:textId="77777777" w:rsidR="004970A7" w:rsidRDefault="004970A7">
      <w:pPr>
        <w:pStyle w:val="CommentText"/>
      </w:pPr>
      <w:r>
        <w:rPr>
          <w:rStyle w:val="CommentReference"/>
        </w:rPr>
        <w:annotationRef/>
      </w:r>
      <w:r>
        <w:t xml:space="preserve">Note that you have not introduced stock so far – as separate from fish and their distribution overall. I think this is an important thing to introduce as stocks can belong to the same species – but fisheries management needs to operate at the level of a stock </w:t>
      </w:r>
      <w:proofErr w:type="gramStart"/>
      <w:r>
        <w:t>….though</w:t>
      </w:r>
      <w:proofErr w:type="gramEnd"/>
      <w:r>
        <w:t xml:space="preserve"> I also know that your analysis is at the level of a species, not a stock – that being said the distinction between stock and species needs to be spelled out somewhere</w:t>
      </w:r>
    </w:p>
  </w:comment>
  <w:comment w:id="147" w:author="Rev1" w:date="2019-11-25T17:28:00Z" w:initials="Rev1">
    <w:p w14:paraId="6236AFB6" w14:textId="77777777" w:rsidR="004970A7" w:rsidRDefault="004970A7">
      <w:pPr>
        <w:pStyle w:val="CommentText"/>
      </w:pPr>
      <w:r>
        <w:rPr>
          <w:rStyle w:val="CommentReference"/>
        </w:rPr>
        <w:annotationRef/>
      </w:r>
      <w:r>
        <w:rPr>
          <w:rFonts w:ascii="Arial" w:hAnsi="Arial" w:cs="Arial"/>
          <w:color w:val="323232"/>
          <w:shd w:val="clear" w:color="auto" w:fill="F5F5F5"/>
        </w:rPr>
        <w:t>Clark, C., 1980. Restricted access to common-property fishery resources: a game-theoretic analysis. In: Liu, P.-T. (Ed.), Dynamic Optimization and Mathematical Economics. Plenum Press, pp. 117–132 (Chapter 7).</w:t>
      </w:r>
    </w:p>
  </w:comment>
  <w:comment w:id="151" w:author="Rev1" w:date="2019-11-25T17:20:00Z" w:initials="Rev1">
    <w:p w14:paraId="66FFBECB" w14:textId="77777777" w:rsidR="004970A7" w:rsidRDefault="004970A7">
      <w:pPr>
        <w:pStyle w:val="CommentText"/>
      </w:pPr>
      <w:r>
        <w:rPr>
          <w:rStyle w:val="CommentReference"/>
        </w:rPr>
        <w:annotationRef/>
      </w:r>
      <w:hyperlink r:id="rId2" w:history="1">
        <w:r>
          <w:rPr>
            <w:rStyle w:val="Hyperlink"/>
          </w:rPr>
          <w:t>https://www.sciencedirect.com/science/article/pii/S0022519318301310</w:t>
        </w:r>
      </w:hyperlink>
    </w:p>
    <w:p w14:paraId="7C475E3D" w14:textId="77777777" w:rsidR="004970A7" w:rsidRDefault="004970A7">
      <w:pPr>
        <w:pStyle w:val="CommentText"/>
      </w:pPr>
    </w:p>
    <w:p w14:paraId="58F74AF6" w14:textId="77777777" w:rsidR="004970A7" w:rsidRDefault="004970A7">
      <w:pPr>
        <w:pStyle w:val="CommentText"/>
      </w:pPr>
      <w:r>
        <w:t>This study is interesting: Jensen et al</w:t>
      </w:r>
      <w:r>
        <w:rPr>
          <w:rStyle w:val="CommentReference"/>
        </w:rPr>
        <w:annotationRef/>
      </w:r>
      <w:r>
        <w:t>. 2015 – showing he limitations of game theory</w:t>
      </w:r>
    </w:p>
    <w:p w14:paraId="2203A280" w14:textId="77777777" w:rsidR="004970A7" w:rsidRDefault="004970A7">
      <w:pPr>
        <w:pStyle w:val="CommentText"/>
      </w:pPr>
      <w:hyperlink r:id="rId3" w:history="1">
        <w:r>
          <w:rPr>
            <w:rStyle w:val="Hyperlink"/>
          </w:rPr>
          <w:t>https://www.sciencedirect.com/science/article/pii/S016578361500199X</w:t>
        </w:r>
      </w:hyperlink>
    </w:p>
  </w:comment>
  <w:comment w:id="154" w:author="Rev1" w:date="2019-11-25T17:43:00Z" w:initials="Rev1">
    <w:p w14:paraId="007DC7E5" w14:textId="77777777" w:rsidR="004970A7" w:rsidRDefault="004970A7">
      <w:pPr>
        <w:pStyle w:val="CommentText"/>
      </w:pPr>
      <w:r>
        <w:rPr>
          <w:rStyle w:val="CommentReference"/>
        </w:rPr>
        <w:annotationRef/>
      </w:r>
      <w:r>
        <w:t>if you’re happy with a thesis reference</w:t>
      </w:r>
    </w:p>
    <w:p w14:paraId="746A42ED" w14:textId="77777777" w:rsidR="004970A7" w:rsidRDefault="004970A7">
      <w:pPr>
        <w:pStyle w:val="CommentText"/>
      </w:pPr>
      <w:hyperlink r:id="rId4" w:history="1">
        <w:r>
          <w:rPr>
            <w:rStyle w:val="Hyperlink"/>
          </w:rPr>
          <w:t>https://openaccess.nhh.no/nhh-xmlui/handle/11250/2379505</w:t>
        </w:r>
      </w:hyperlink>
    </w:p>
  </w:comment>
  <w:comment w:id="155" w:author="Rev1" w:date="2019-11-25T17:36:00Z" w:initials="Rev1">
    <w:p w14:paraId="2B967AC8" w14:textId="77777777" w:rsidR="004970A7" w:rsidRDefault="004970A7">
      <w:pPr>
        <w:pStyle w:val="CommentText"/>
        <w:rPr>
          <w:rFonts w:ascii="Arial" w:hAnsi="Arial" w:cs="Arial"/>
          <w:color w:val="222222"/>
          <w:shd w:val="clear" w:color="auto" w:fill="FFFFFF"/>
        </w:rPr>
      </w:pPr>
      <w:r>
        <w:rPr>
          <w:rFonts w:ascii="Arial" w:hAnsi="Arial" w:cs="Arial"/>
          <w:color w:val="222222"/>
          <w:shd w:val="clear" w:color="auto" w:fill="FFFFFF"/>
        </w:rPr>
        <w:t xml:space="preserve">this to some extent - </w:t>
      </w:r>
      <w:r>
        <w:rPr>
          <w:rStyle w:val="CommentReference"/>
        </w:rPr>
        <w:annotationRef/>
      </w:r>
      <w:proofErr w:type="spellStart"/>
      <w:r>
        <w:rPr>
          <w:rFonts w:ascii="Arial" w:hAnsi="Arial" w:cs="Arial"/>
          <w:color w:val="222222"/>
          <w:shd w:val="clear" w:color="auto" w:fill="FFFFFF"/>
        </w:rPr>
        <w:t>Hannesson</w:t>
      </w:r>
      <w:proofErr w:type="spellEnd"/>
      <w:r>
        <w:rPr>
          <w:rFonts w:ascii="Arial" w:hAnsi="Arial" w:cs="Arial"/>
          <w:color w:val="222222"/>
          <w:shd w:val="clear" w:color="auto" w:fill="FFFFFF"/>
        </w:rPr>
        <w:t>, R. (2013). Sharing a migrating fish stock. </w:t>
      </w:r>
      <w:r>
        <w:rPr>
          <w:rFonts w:ascii="Arial" w:hAnsi="Arial" w:cs="Arial"/>
          <w:i/>
          <w:iCs/>
          <w:color w:val="222222"/>
          <w:shd w:val="clear" w:color="auto" w:fill="FFFFFF"/>
        </w:rPr>
        <w:t>Marine Resource Economics</w:t>
      </w:r>
      <w:r>
        <w:rPr>
          <w:rFonts w:ascii="Arial" w:hAnsi="Arial" w:cs="Arial"/>
          <w:color w:val="222222"/>
          <w:shd w:val="clear" w:color="auto" w:fill="FFFFFF"/>
        </w:rPr>
        <w:t>, </w:t>
      </w:r>
      <w:r>
        <w:rPr>
          <w:rFonts w:ascii="Arial" w:hAnsi="Arial" w:cs="Arial"/>
          <w:i/>
          <w:iCs/>
          <w:color w:val="222222"/>
          <w:shd w:val="clear" w:color="auto" w:fill="FFFFFF"/>
        </w:rPr>
        <w:t>28</w:t>
      </w:r>
      <w:r>
        <w:rPr>
          <w:rFonts w:ascii="Arial" w:hAnsi="Arial" w:cs="Arial"/>
          <w:color w:val="222222"/>
          <w:shd w:val="clear" w:color="auto" w:fill="FFFFFF"/>
        </w:rPr>
        <w:t>(1), 1-17.</w:t>
      </w:r>
    </w:p>
    <w:p w14:paraId="46F11343" w14:textId="77777777" w:rsidR="004970A7" w:rsidRDefault="004970A7">
      <w:pPr>
        <w:pStyle w:val="CommentText"/>
        <w:rPr>
          <w:rFonts w:ascii="Arial" w:hAnsi="Arial" w:cs="Arial"/>
          <w:color w:val="222222"/>
          <w:shd w:val="clear" w:color="auto" w:fill="FFFFFF"/>
        </w:rPr>
      </w:pPr>
    </w:p>
    <w:p w14:paraId="297CCB8E" w14:textId="77777777" w:rsidR="004970A7" w:rsidRDefault="004970A7">
      <w:pPr>
        <w:pStyle w:val="CommentText"/>
      </w:pPr>
      <w:r>
        <w:rPr>
          <w:rFonts w:ascii="Arial" w:hAnsi="Arial" w:cs="Arial"/>
          <w:color w:val="222222"/>
          <w:shd w:val="clear" w:color="auto" w:fill="FFFFFF"/>
        </w:rPr>
        <w:t>The truth is that there are many variables at play that influence the result, not least price of fish and costs</w:t>
      </w:r>
    </w:p>
  </w:comment>
  <w:comment w:id="153" w:author="Rev1" w:date="2019-11-25T17:31:00Z" w:initials="Rev1">
    <w:p w14:paraId="3399D4BD" w14:textId="77777777" w:rsidR="004970A7" w:rsidRDefault="004970A7">
      <w:pPr>
        <w:pStyle w:val="CommentText"/>
      </w:pPr>
      <w:r>
        <w:rPr>
          <w:rStyle w:val="CommentReference"/>
        </w:rPr>
        <w:annotationRef/>
      </w:r>
      <w:r>
        <w:t xml:space="preserve">well, not necessarily – see </w:t>
      </w:r>
      <w:r>
        <w:rPr>
          <w:rFonts w:ascii="Arial" w:hAnsi="Arial" w:cs="Arial"/>
          <w:color w:val="222222"/>
          <w:shd w:val="clear" w:color="auto" w:fill="FFFFFF"/>
        </w:rPr>
        <w:t xml:space="preserve">Merino, G., </w:t>
      </w:r>
      <w:proofErr w:type="spellStart"/>
      <w:r>
        <w:rPr>
          <w:rFonts w:ascii="Arial" w:hAnsi="Arial" w:cs="Arial"/>
          <w:color w:val="222222"/>
          <w:shd w:val="clear" w:color="auto" w:fill="FFFFFF"/>
        </w:rPr>
        <w:t>Maynou</w:t>
      </w:r>
      <w:proofErr w:type="spellEnd"/>
      <w:r>
        <w:rPr>
          <w:rFonts w:ascii="Arial" w:hAnsi="Arial" w:cs="Arial"/>
          <w:color w:val="222222"/>
          <w:shd w:val="clear" w:color="auto" w:fill="FFFFFF"/>
        </w:rPr>
        <w:t>, F., &amp; García-Olivares, A. (2007). Effort dynamics in a fisheries bioeconomic model: A vessel level approach through Game Theory. </w:t>
      </w:r>
      <w:r>
        <w:rPr>
          <w:rFonts w:ascii="Arial" w:hAnsi="Arial" w:cs="Arial"/>
          <w:i/>
          <w:iCs/>
          <w:color w:val="222222"/>
          <w:shd w:val="clear" w:color="auto" w:fill="FFFFFF"/>
        </w:rPr>
        <w:t>Scientia Marina</w:t>
      </w:r>
      <w:r>
        <w:rPr>
          <w:rFonts w:ascii="Arial" w:hAnsi="Arial" w:cs="Arial"/>
          <w:color w:val="222222"/>
          <w:shd w:val="clear" w:color="auto" w:fill="FFFFFF"/>
        </w:rPr>
        <w:t>, </w:t>
      </w:r>
      <w:r>
        <w:rPr>
          <w:rFonts w:ascii="Arial" w:hAnsi="Arial" w:cs="Arial"/>
          <w:i/>
          <w:iCs/>
          <w:color w:val="222222"/>
          <w:shd w:val="clear" w:color="auto" w:fill="FFFFFF"/>
        </w:rPr>
        <w:t>71</w:t>
      </w:r>
      <w:r>
        <w:rPr>
          <w:rFonts w:ascii="Arial" w:hAnsi="Arial" w:cs="Arial"/>
          <w:color w:val="222222"/>
          <w:shd w:val="clear" w:color="auto" w:fill="FFFFFF"/>
        </w:rPr>
        <w:t>(3), 537-550.</w:t>
      </w:r>
    </w:p>
  </w:comment>
  <w:comment w:id="160" w:author="Rev1" w:date="2019-11-25T17:40:00Z" w:initials="Rev1">
    <w:p w14:paraId="2F831B72" w14:textId="77777777" w:rsidR="004970A7" w:rsidRDefault="004970A7">
      <w:pPr>
        <w:pStyle w:val="CommentText"/>
      </w:pPr>
      <w:r>
        <w:rPr>
          <w:rStyle w:val="CommentReference"/>
        </w:rPr>
        <w:annotationRef/>
      </w:r>
      <w:r>
        <w:t xml:space="preserve">But see Jensen et al above and </w:t>
      </w:r>
      <w:proofErr w:type="spellStart"/>
      <w:r>
        <w:t>Hannesson</w:t>
      </w:r>
      <w:proofErr w:type="spellEnd"/>
      <w:r>
        <w:t xml:space="preserve"> here: </w:t>
      </w:r>
      <w:hyperlink r:id="rId5" w:history="1">
        <w:r>
          <w:rPr>
            <w:rStyle w:val="Hyperlink"/>
          </w:rPr>
          <w:t>https://www.sciencedirect.com/science/article/pii/S0308597X13002236</w:t>
        </w:r>
      </w:hyperlink>
    </w:p>
  </w:comment>
  <w:comment w:id="164" w:author="Rev1" w:date="2019-11-25T17:43:00Z" w:initials="Rev1">
    <w:p w14:paraId="1E7C21BF" w14:textId="379FBF25" w:rsidR="004970A7" w:rsidRDefault="004970A7">
      <w:pPr>
        <w:pStyle w:val="CommentText"/>
      </w:pPr>
      <w:r>
        <w:rPr>
          <w:rStyle w:val="CommentReference"/>
        </w:rPr>
        <w:annotationRef/>
      </w:r>
      <w:r>
        <w:t xml:space="preserve">This sentence is not clear here – what is also true? Expand and be specific. I’ve </w:t>
      </w:r>
      <w:proofErr w:type="gramStart"/>
      <w:r>
        <w:t>made a suggestion</w:t>
      </w:r>
      <w:proofErr w:type="gramEnd"/>
      <w:r>
        <w:t xml:space="preserve"> </w:t>
      </w:r>
    </w:p>
    <w:p w14:paraId="1B2762D2" w14:textId="77777777" w:rsidR="004970A7" w:rsidRDefault="004970A7">
      <w:pPr>
        <w:pStyle w:val="CommentText"/>
      </w:pPr>
    </w:p>
    <w:p w14:paraId="5106E23D" w14:textId="77777777" w:rsidR="004970A7" w:rsidRDefault="004970A7">
      <w:pPr>
        <w:pStyle w:val="CommentText"/>
      </w:pPr>
      <w:proofErr w:type="spellStart"/>
      <w:r w:rsidRPr="00926DDE">
        <w:t>Tunca</w:t>
      </w:r>
      <w:proofErr w:type="spellEnd"/>
      <w:r w:rsidRPr="00926DDE">
        <w:t xml:space="preserve">, S., </w:t>
      </w:r>
      <w:proofErr w:type="spellStart"/>
      <w:r w:rsidRPr="00926DDE">
        <w:t>Lindegren</w:t>
      </w:r>
      <w:proofErr w:type="spellEnd"/>
      <w:r w:rsidRPr="00926DDE">
        <w:t xml:space="preserve">, M., </w:t>
      </w:r>
      <w:proofErr w:type="spellStart"/>
      <w:r w:rsidRPr="00926DDE">
        <w:t>Ravn-Jonsen</w:t>
      </w:r>
      <w:proofErr w:type="spellEnd"/>
      <w:r w:rsidRPr="00926DDE">
        <w:t xml:space="preserve">, L., &amp; </w:t>
      </w:r>
      <w:proofErr w:type="spellStart"/>
      <w:r w:rsidRPr="00926DDE">
        <w:t>Lindroos</w:t>
      </w:r>
      <w:proofErr w:type="spellEnd"/>
      <w:r w:rsidRPr="00926DDE">
        <w:t xml:space="preserve">, M. (2019). Cooperative fisheries outperform non-cooperative ones in the Baltic Sea under different climate scenarios. Frontiers in Marine Science, 6, </w:t>
      </w:r>
      <w:proofErr w:type="gramStart"/>
      <w:r w:rsidRPr="00926DDE">
        <w:t>622.</w:t>
      </w:r>
      <w:r>
        <w:t>.</w:t>
      </w:r>
      <w:proofErr w:type="gramEnd"/>
      <w:r>
        <w:t xml:space="preserve">  </w:t>
      </w:r>
    </w:p>
    <w:p w14:paraId="102210BC" w14:textId="77777777" w:rsidR="004970A7" w:rsidRDefault="004970A7">
      <w:pPr>
        <w:pStyle w:val="CommentText"/>
      </w:pPr>
    </w:p>
    <w:p w14:paraId="05E8B638" w14:textId="77777777" w:rsidR="004970A7" w:rsidRDefault="004970A7">
      <w:pPr>
        <w:pStyle w:val="CommentText"/>
      </w:pPr>
      <w:r>
        <w:rPr>
          <w:rFonts w:ascii="Arial" w:hAnsi="Arial" w:cs="Arial"/>
          <w:color w:val="222222"/>
          <w:shd w:val="clear" w:color="auto" w:fill="FFFFFF"/>
        </w:rPr>
        <w:t xml:space="preserve">Ishimura, G., Herrick, S., &amp; </w:t>
      </w:r>
      <w:proofErr w:type="spellStart"/>
      <w:r>
        <w:rPr>
          <w:rFonts w:ascii="Arial" w:hAnsi="Arial" w:cs="Arial"/>
          <w:color w:val="222222"/>
          <w:shd w:val="clear" w:color="auto" w:fill="FFFFFF"/>
        </w:rPr>
        <w:t>Sumaila</w:t>
      </w:r>
      <w:proofErr w:type="spellEnd"/>
      <w:r>
        <w:rPr>
          <w:rFonts w:ascii="Arial" w:hAnsi="Arial" w:cs="Arial"/>
          <w:color w:val="222222"/>
          <w:shd w:val="clear" w:color="auto" w:fill="FFFFFF"/>
        </w:rPr>
        <w:t>, U. R. (2013). Stability of cooperative management of the Pacific sardine fishery under climate variability. </w:t>
      </w:r>
      <w:r>
        <w:rPr>
          <w:rFonts w:ascii="Arial" w:hAnsi="Arial" w:cs="Arial"/>
          <w:i/>
          <w:iCs/>
          <w:color w:val="222222"/>
          <w:shd w:val="clear" w:color="auto" w:fill="FFFFFF"/>
        </w:rPr>
        <w:t>Marine Policy</w:t>
      </w:r>
      <w:r>
        <w:rPr>
          <w:rFonts w:ascii="Arial" w:hAnsi="Arial" w:cs="Arial"/>
          <w:color w:val="222222"/>
          <w:shd w:val="clear" w:color="auto" w:fill="FFFFFF"/>
        </w:rPr>
        <w:t>, </w:t>
      </w:r>
      <w:r>
        <w:rPr>
          <w:rFonts w:ascii="Arial" w:hAnsi="Arial" w:cs="Arial"/>
          <w:i/>
          <w:iCs/>
          <w:color w:val="222222"/>
          <w:shd w:val="clear" w:color="auto" w:fill="FFFFFF"/>
        </w:rPr>
        <w:t>39</w:t>
      </w:r>
      <w:r>
        <w:rPr>
          <w:rFonts w:ascii="Arial" w:hAnsi="Arial" w:cs="Arial"/>
          <w:color w:val="222222"/>
          <w:shd w:val="clear" w:color="auto" w:fill="FFFFFF"/>
        </w:rPr>
        <w:t>, 333-340.</w:t>
      </w:r>
    </w:p>
  </w:comment>
  <w:comment w:id="194" w:author="Rev1" w:date="2019-11-25T17:59:00Z" w:initials="Rev1">
    <w:p w14:paraId="7A1D34C7" w14:textId="6F008FCD" w:rsidR="004970A7" w:rsidRDefault="004970A7">
      <w:pPr>
        <w:pStyle w:val="CommentText"/>
      </w:pPr>
      <w:r>
        <w:rPr>
          <w:rStyle w:val="CommentReference"/>
        </w:rPr>
        <w:annotationRef/>
      </w:r>
      <w:r>
        <w:t xml:space="preserve">What kind of limited information? </w:t>
      </w:r>
    </w:p>
  </w:comment>
  <w:comment w:id="238" w:author="Rev1" w:date="2019-11-25T18:21:00Z" w:initials="Rev1">
    <w:p w14:paraId="6B1DB4C4" w14:textId="348BCE14" w:rsidR="004970A7" w:rsidRDefault="004970A7">
      <w:pPr>
        <w:pStyle w:val="CommentText"/>
      </w:pPr>
      <w:r>
        <w:rPr>
          <w:rStyle w:val="CommentReference"/>
        </w:rPr>
        <w:annotationRef/>
      </w:r>
      <w:r>
        <w:t xml:space="preserve">Given the context of fisheries above this would make sense </w:t>
      </w:r>
    </w:p>
  </w:comment>
  <w:comment w:id="245" w:author="Rev1" w:date="2019-11-25T18:22:00Z" w:initials="Rev1">
    <w:p w14:paraId="0337BE76" w14:textId="73F57E4E" w:rsidR="004970A7" w:rsidRDefault="004970A7">
      <w:pPr>
        <w:pStyle w:val="CommentText"/>
      </w:pPr>
      <w:r>
        <w:rPr>
          <w:rStyle w:val="CommentReference"/>
        </w:rPr>
        <w:annotationRef/>
      </w:r>
      <w:r>
        <w:t xml:space="preserve">That’s all countries in the world that have a </w:t>
      </w:r>
      <w:proofErr w:type="gramStart"/>
      <w:r>
        <w:t>coast</w:t>
      </w:r>
      <w:proofErr w:type="gramEnd"/>
      <w:r>
        <w:t xml:space="preserve"> right?</w:t>
      </w:r>
      <w:r>
        <w:br/>
        <w:t>so say all 175 coastal countries in the world</w:t>
      </w:r>
    </w:p>
  </w:comment>
  <w:comment w:id="276" w:author="Rev1" w:date="2019-11-25T18:30:00Z" w:initials="Rev1">
    <w:p w14:paraId="34AA8333" w14:textId="576B3EE3" w:rsidR="004970A7" w:rsidRDefault="004970A7">
      <w:pPr>
        <w:pStyle w:val="CommentText"/>
      </w:pPr>
      <w:r>
        <w:rPr>
          <w:rStyle w:val="CommentReference"/>
        </w:rPr>
        <w:annotationRef/>
      </w:r>
      <w:r>
        <w:rPr>
          <w:rStyle w:val="CommentReference"/>
        </w:rPr>
        <w:annotationRef/>
      </w:r>
      <w:r>
        <w:t>Include what happened if it did not</w:t>
      </w:r>
    </w:p>
  </w:comment>
  <w:comment w:id="288" w:author="Rev1" w:date="2019-11-25T18:31:00Z" w:initials="Rev1">
    <w:p w14:paraId="2D7A6EF5" w14:textId="651F7AA7" w:rsidR="004970A7" w:rsidRDefault="004970A7">
      <w:pPr>
        <w:pStyle w:val="CommentText"/>
      </w:pPr>
      <w:r>
        <w:rPr>
          <w:rStyle w:val="CommentReference"/>
        </w:rPr>
        <w:annotationRef/>
      </w:r>
      <w:r>
        <w:t xml:space="preserve">I think you need to expand on that a little bit based on the considerations we talked about – if you include this in </w:t>
      </w:r>
      <w:proofErr w:type="spellStart"/>
      <w:r>
        <w:t>Supp</w:t>
      </w:r>
      <w:proofErr w:type="spellEnd"/>
      <w:r>
        <w:t xml:space="preserve"> info then you need to state this here. The way it is formulated here is a little unclear.</w:t>
      </w:r>
    </w:p>
  </w:comment>
  <w:comment w:id="324" w:author="Reviewer 1" w:date="2019-11-27T16:00:00Z" w:initials="R1">
    <w:p w14:paraId="2B50AB80" w14:textId="4281D2ED" w:rsidR="004970A7" w:rsidRDefault="004970A7">
      <w:pPr>
        <w:pStyle w:val="CommentText"/>
      </w:pPr>
      <w:r>
        <w:rPr>
          <w:rStyle w:val="CommentReference"/>
        </w:rPr>
        <w:annotationRef/>
      </w:r>
      <w:r>
        <w:t>You are undermining your results by citing Caddy here!!!! Fig 1 is a result correct?</w:t>
      </w:r>
    </w:p>
  </w:comment>
  <w:comment w:id="335" w:author="Reviewer 1" w:date="2019-11-27T16:03:00Z" w:initials="R1">
    <w:p w14:paraId="3E3DB839" w14:textId="0F5838B3" w:rsidR="004970A7" w:rsidRDefault="004970A7">
      <w:pPr>
        <w:pStyle w:val="CommentText"/>
      </w:pPr>
      <w:r>
        <w:rPr>
          <w:rStyle w:val="CommentReference"/>
        </w:rPr>
        <w:annotationRef/>
      </w:r>
      <w:r>
        <w:t>or significantly if you provide statistical tests underlining this)</w:t>
      </w:r>
    </w:p>
  </w:comment>
  <w:comment w:id="351" w:author="Reviewer 1" w:date="2019-11-27T16:13:00Z" w:initials="R1">
    <w:p w14:paraId="6AB71ABE" w14:textId="1627C584" w:rsidR="004970A7" w:rsidRDefault="004970A7">
      <w:pPr>
        <w:pStyle w:val="CommentText"/>
      </w:pPr>
      <w:r>
        <w:rPr>
          <w:rStyle w:val="CommentReference"/>
        </w:rPr>
        <w:annotationRef/>
      </w:r>
      <w:r>
        <w:t>I am unclear what this means - are you not looking at shared stocks fisheries around the globe? do you simply mean 49.8% of total revenue from fisheries?</w:t>
      </w:r>
      <w:r>
        <w:br/>
      </w:r>
      <w:r>
        <w:br/>
        <w:t>I think an interesting dimension would be to look at this at a regional level (so kind of addressing what you do below but in terms of relevance to the countries). it would highlight the importance of some of these stocks for certain regions of the globe (e.g., Pacific) and the importance of managing those stocks sustainably for the countries in those regions (e.g., again the Pacific where for a number of islands those fisheries contribute substantially to GDP)</w:t>
      </w:r>
    </w:p>
  </w:comment>
  <w:comment w:id="355" w:author="Reviewer 1" w:date="2019-11-27T16:15:00Z" w:initials="R1">
    <w:p w14:paraId="676ED5D9" w14:textId="778C36DA" w:rsidR="004970A7" w:rsidRDefault="004970A7">
      <w:pPr>
        <w:pStyle w:val="CommentText"/>
      </w:pPr>
      <w:r>
        <w:rPr>
          <w:rStyle w:val="CommentReference"/>
        </w:rPr>
        <w:annotationRef/>
      </w:r>
      <w:r>
        <w:t>can you estimate this statistically?</w:t>
      </w:r>
    </w:p>
  </w:comment>
  <w:comment w:id="356" w:author="Reviewer 1" w:date="2019-11-27T16:16:00Z" w:initials="R1">
    <w:p w14:paraId="70515CF5" w14:textId="77777777" w:rsidR="004970A7" w:rsidRDefault="004970A7">
      <w:pPr>
        <w:pStyle w:val="CommentText"/>
      </w:pPr>
      <w:r>
        <w:rPr>
          <w:rStyle w:val="CommentReference"/>
        </w:rPr>
        <w:annotationRef/>
      </w:r>
      <w:r>
        <w:t>Rephrase- not clear.</w:t>
      </w:r>
    </w:p>
    <w:p w14:paraId="4656187D" w14:textId="60CBEF6F" w:rsidR="004970A7" w:rsidRDefault="004970A7">
      <w:pPr>
        <w:pStyle w:val="CommentText"/>
      </w:pPr>
      <w:r>
        <w:t>The US has the most no of transboundary species correct - so state that separately.</w:t>
      </w:r>
      <w:r>
        <w:br/>
        <w:t>Then make a separate point about their relevance to proportion of the total revenue but at the level of that country. Same for Peru. The relative contribution is important - to the country Not to the global total in this case</w:t>
      </w:r>
    </w:p>
  </w:comment>
  <w:comment w:id="415" w:author="Reviewer 1" w:date="2019-11-27T16:38:00Z" w:initials="R1">
    <w:p w14:paraId="2CC214F5" w14:textId="339798DD" w:rsidR="004970A7" w:rsidRDefault="004970A7">
      <w:pPr>
        <w:pStyle w:val="CommentText"/>
      </w:pPr>
      <w:r>
        <w:rPr>
          <w:rStyle w:val="CommentReference"/>
        </w:rPr>
        <w:annotationRef/>
      </w:r>
      <w:r>
        <w:t>Have you discussed with Jessica inclusion of this dimension in this paper?</w:t>
      </w:r>
    </w:p>
  </w:comment>
  <w:comment w:id="441" w:author="Reviewer 1" w:date="2019-11-27T16:47:00Z" w:initials="R1">
    <w:p w14:paraId="50AB942C" w14:textId="1B88BAB8" w:rsidR="004970A7" w:rsidRPr="005206A7" w:rsidRDefault="004970A7" w:rsidP="005206A7">
      <w:pPr>
        <w:rPr>
          <w:rFonts w:ascii="Times New Roman" w:eastAsia="Times New Roman" w:hAnsi="Times New Roman" w:cs="Times New Roman"/>
          <w:lang w:val="en-CA" w:eastAsia="zh-CN"/>
        </w:rPr>
      </w:pPr>
      <w:r>
        <w:rPr>
          <w:rStyle w:val="CommentReference"/>
        </w:rPr>
        <w:annotationRef/>
      </w:r>
      <w:r>
        <w:t xml:space="preserve">there are also issues of corruption - </w:t>
      </w:r>
      <w:r w:rsidRPr="005206A7">
        <w:rPr>
          <w:rFonts w:ascii="Arial" w:eastAsia="Times New Roman" w:hAnsi="Arial" w:cs="Arial"/>
          <w:color w:val="222222"/>
          <w:sz w:val="20"/>
          <w:szCs w:val="20"/>
          <w:shd w:val="clear" w:color="auto" w:fill="FFFFFF"/>
          <w:lang w:val="en-CA" w:eastAsia="zh-CN"/>
        </w:rPr>
        <w:t>Standing, A. (2008). Corruption and industrial fishing in Africa. </w:t>
      </w:r>
      <w:r w:rsidRPr="005206A7">
        <w:rPr>
          <w:rFonts w:ascii="Arial" w:eastAsia="Times New Roman" w:hAnsi="Arial" w:cs="Arial"/>
          <w:i/>
          <w:iCs/>
          <w:color w:val="222222"/>
          <w:sz w:val="20"/>
          <w:szCs w:val="20"/>
          <w:shd w:val="clear" w:color="auto" w:fill="FFFFFF"/>
          <w:lang w:val="en-CA" w:eastAsia="zh-CN"/>
        </w:rPr>
        <w:t>U4 Issue</w:t>
      </w:r>
      <w:r w:rsidRPr="005206A7">
        <w:rPr>
          <w:rFonts w:ascii="Arial" w:eastAsia="Times New Roman" w:hAnsi="Arial" w:cs="Arial"/>
          <w:color w:val="222222"/>
          <w:sz w:val="20"/>
          <w:szCs w:val="20"/>
          <w:shd w:val="clear" w:color="auto" w:fill="FFFFFF"/>
          <w:lang w:val="en-CA" w:eastAsia="zh-CN"/>
        </w:rPr>
        <w:t>.</w:t>
      </w:r>
    </w:p>
  </w:comment>
  <w:comment w:id="444" w:author="Reviewer 1" w:date="2019-11-27T16:46:00Z" w:initials="R1">
    <w:p w14:paraId="799988E4" w14:textId="77777777" w:rsidR="004970A7" w:rsidRPr="005206A7" w:rsidRDefault="004970A7" w:rsidP="005206A7">
      <w:pPr>
        <w:rPr>
          <w:rFonts w:ascii="Times New Roman" w:eastAsia="Times New Roman" w:hAnsi="Times New Roman" w:cs="Times New Roman"/>
          <w:lang w:val="en-CA" w:eastAsia="zh-CN"/>
        </w:rPr>
      </w:pPr>
      <w:r>
        <w:rPr>
          <w:rStyle w:val="CommentReference"/>
        </w:rPr>
        <w:annotationRef/>
      </w:r>
      <w:r w:rsidRPr="005206A7">
        <w:rPr>
          <w:rFonts w:ascii="Arial" w:eastAsia="Times New Roman" w:hAnsi="Arial" w:cs="Arial"/>
          <w:color w:val="222222"/>
          <w:sz w:val="20"/>
          <w:szCs w:val="20"/>
          <w:shd w:val="clear" w:color="auto" w:fill="FFFFFF"/>
          <w:lang w:val="en-CA" w:eastAsia="zh-CN"/>
        </w:rPr>
        <w:t xml:space="preserve">Kaczynski, V. M., &amp; Fluharty, D. L. (2002). European policies in West Africa: who benefits from fisheries </w:t>
      </w:r>
      <w:proofErr w:type="gramStart"/>
      <w:r w:rsidRPr="005206A7">
        <w:rPr>
          <w:rFonts w:ascii="Arial" w:eastAsia="Times New Roman" w:hAnsi="Arial" w:cs="Arial"/>
          <w:color w:val="222222"/>
          <w:sz w:val="20"/>
          <w:szCs w:val="20"/>
          <w:shd w:val="clear" w:color="auto" w:fill="FFFFFF"/>
          <w:lang w:val="en-CA" w:eastAsia="zh-CN"/>
        </w:rPr>
        <w:t>agreements?.</w:t>
      </w:r>
      <w:proofErr w:type="gramEnd"/>
      <w:r w:rsidRPr="005206A7">
        <w:rPr>
          <w:rFonts w:ascii="Arial" w:eastAsia="Times New Roman" w:hAnsi="Arial" w:cs="Arial"/>
          <w:color w:val="222222"/>
          <w:sz w:val="20"/>
          <w:szCs w:val="20"/>
          <w:shd w:val="clear" w:color="auto" w:fill="FFFFFF"/>
          <w:lang w:val="en-CA" w:eastAsia="zh-CN"/>
        </w:rPr>
        <w:t> </w:t>
      </w:r>
      <w:r w:rsidRPr="005206A7">
        <w:rPr>
          <w:rFonts w:ascii="Arial" w:eastAsia="Times New Roman" w:hAnsi="Arial" w:cs="Arial"/>
          <w:i/>
          <w:iCs/>
          <w:color w:val="222222"/>
          <w:sz w:val="20"/>
          <w:szCs w:val="20"/>
          <w:shd w:val="clear" w:color="auto" w:fill="FFFFFF"/>
          <w:lang w:val="en-CA" w:eastAsia="zh-CN"/>
        </w:rPr>
        <w:t>Marine Policy</w:t>
      </w:r>
      <w:r w:rsidRPr="005206A7">
        <w:rPr>
          <w:rFonts w:ascii="Arial" w:eastAsia="Times New Roman" w:hAnsi="Arial" w:cs="Arial"/>
          <w:color w:val="222222"/>
          <w:sz w:val="20"/>
          <w:szCs w:val="20"/>
          <w:shd w:val="clear" w:color="auto" w:fill="FFFFFF"/>
          <w:lang w:val="en-CA" w:eastAsia="zh-CN"/>
        </w:rPr>
        <w:t>, </w:t>
      </w:r>
      <w:r w:rsidRPr="005206A7">
        <w:rPr>
          <w:rFonts w:ascii="Arial" w:eastAsia="Times New Roman" w:hAnsi="Arial" w:cs="Arial"/>
          <w:i/>
          <w:iCs/>
          <w:color w:val="222222"/>
          <w:sz w:val="20"/>
          <w:szCs w:val="20"/>
          <w:shd w:val="clear" w:color="auto" w:fill="FFFFFF"/>
          <w:lang w:val="en-CA" w:eastAsia="zh-CN"/>
        </w:rPr>
        <w:t>26</w:t>
      </w:r>
      <w:r w:rsidRPr="005206A7">
        <w:rPr>
          <w:rFonts w:ascii="Arial" w:eastAsia="Times New Roman" w:hAnsi="Arial" w:cs="Arial"/>
          <w:color w:val="222222"/>
          <w:sz w:val="20"/>
          <w:szCs w:val="20"/>
          <w:shd w:val="clear" w:color="auto" w:fill="FFFFFF"/>
          <w:lang w:val="en-CA" w:eastAsia="zh-CN"/>
        </w:rPr>
        <w:t>(2), 75-93.</w:t>
      </w:r>
    </w:p>
    <w:p w14:paraId="2B4BC741" w14:textId="1527CD1A" w:rsidR="004970A7" w:rsidRDefault="004970A7">
      <w:pPr>
        <w:pStyle w:val="CommentText"/>
      </w:pPr>
    </w:p>
  </w:comment>
  <w:comment w:id="449" w:author="Reviewer 1" w:date="2019-11-27T16:50:00Z" w:initials="R1">
    <w:p w14:paraId="73C02207" w14:textId="47A49A3A" w:rsidR="004970A7" w:rsidRDefault="004970A7">
      <w:pPr>
        <w:pStyle w:val="CommentText"/>
      </w:pPr>
      <w:r>
        <w:rPr>
          <w:rStyle w:val="CommentReference"/>
        </w:rPr>
        <w:annotationRef/>
      </w:r>
      <w:r>
        <w:rPr>
          <w:noProof/>
        </w:rPr>
        <w:t>this goes beyond what you can say based on your findings - so focus on your results</w:t>
      </w:r>
    </w:p>
  </w:comment>
  <w:comment w:id="451" w:author="Reviewer 1" w:date="2019-11-27T16:53:00Z" w:initials="R1">
    <w:p w14:paraId="3CF9DC39" w14:textId="743575C1" w:rsidR="004970A7" w:rsidRDefault="004970A7">
      <w:pPr>
        <w:pStyle w:val="CommentText"/>
      </w:pPr>
      <w:r>
        <w:rPr>
          <w:rStyle w:val="CommentReference"/>
        </w:rPr>
        <w:annotationRef/>
      </w:r>
      <w:r>
        <w:rPr>
          <w:noProof/>
        </w:rPr>
        <w:t>this seems discoected  the next sentences so consider deleting</w:t>
      </w:r>
    </w:p>
  </w:comment>
  <w:comment w:id="482" w:author="Reviewer 1" w:date="2019-11-27T17:02:00Z" w:initials="R1">
    <w:p w14:paraId="7964E32E" w14:textId="5DF037CD" w:rsidR="004970A7" w:rsidRDefault="004970A7">
      <w:pPr>
        <w:pStyle w:val="CommentText"/>
      </w:pPr>
      <w:r>
        <w:rPr>
          <w:rStyle w:val="CommentReference"/>
        </w:rPr>
        <w:annotationRef/>
      </w:r>
      <w:r>
        <w:rPr>
          <w:noProof/>
        </w:rPr>
        <w:t>so the partie to e NA control 20-30% of tuna stocks  and the MSC certified the free shcooling SKJ tuna fishery of the PNA - which represents 30% of the PNA fishery or 1% of the WCPC fishery</w:t>
      </w:r>
    </w:p>
  </w:comment>
  <w:comment w:id="492" w:author="Reviewer 1" w:date="2019-11-27T17:09:00Z" w:initials="R1">
    <w:p w14:paraId="13C90C58" w14:textId="77777777" w:rsidR="004970A7" w:rsidRPr="009764A1" w:rsidRDefault="004970A7" w:rsidP="009764A1">
      <w:pPr>
        <w:rPr>
          <w:rFonts w:ascii="Times New Roman" w:eastAsia="Times New Roman" w:hAnsi="Times New Roman" w:cs="Times New Roman"/>
          <w:lang w:val="en-CA" w:eastAsia="zh-CN"/>
        </w:rPr>
      </w:pPr>
      <w:r>
        <w:rPr>
          <w:rStyle w:val="CommentReference"/>
        </w:rPr>
        <w:annotationRef/>
      </w:r>
      <w:r>
        <w:rPr>
          <w:noProof/>
        </w:rPr>
        <w:t xml:space="preserve">and </w:t>
      </w:r>
      <w:proofErr w:type="spellStart"/>
      <w:r w:rsidRPr="009764A1">
        <w:rPr>
          <w:rFonts w:ascii="Arial" w:eastAsia="Times New Roman" w:hAnsi="Arial" w:cs="Arial"/>
          <w:color w:val="222222"/>
          <w:sz w:val="20"/>
          <w:szCs w:val="20"/>
          <w:shd w:val="clear" w:color="auto" w:fill="FFFFFF"/>
          <w:lang w:val="en-CA" w:eastAsia="zh-CN"/>
        </w:rPr>
        <w:t>Hoel</w:t>
      </w:r>
      <w:proofErr w:type="spellEnd"/>
      <w:r w:rsidRPr="009764A1">
        <w:rPr>
          <w:rFonts w:ascii="Arial" w:eastAsia="Times New Roman" w:hAnsi="Arial" w:cs="Arial"/>
          <w:color w:val="222222"/>
          <w:sz w:val="20"/>
          <w:szCs w:val="20"/>
          <w:shd w:val="clear" w:color="auto" w:fill="FFFFFF"/>
          <w:lang w:val="en-CA" w:eastAsia="zh-CN"/>
        </w:rPr>
        <w:t>, A. H. (2011)</w:t>
      </w:r>
      <w:proofErr w:type="gramStart"/>
      <w:r w:rsidRPr="009764A1">
        <w:rPr>
          <w:rFonts w:ascii="Arial" w:eastAsia="Times New Roman" w:hAnsi="Arial" w:cs="Arial"/>
          <w:color w:val="222222"/>
          <w:sz w:val="20"/>
          <w:szCs w:val="20"/>
          <w:shd w:val="clear" w:color="auto" w:fill="FFFFFF"/>
          <w:lang w:val="en-CA" w:eastAsia="zh-CN"/>
        </w:rPr>
        <w:t>. .</w:t>
      </w:r>
      <w:proofErr w:type="gramEnd"/>
      <w:r w:rsidRPr="009764A1">
        <w:rPr>
          <w:rFonts w:ascii="Arial" w:eastAsia="Times New Roman" w:hAnsi="Arial" w:cs="Arial"/>
          <w:color w:val="222222"/>
          <w:sz w:val="20"/>
          <w:szCs w:val="20"/>
          <w:shd w:val="clear" w:color="auto" w:fill="FFFFFF"/>
          <w:lang w:val="en-CA" w:eastAsia="zh-CN"/>
        </w:rPr>
        <w:t xml:space="preserve"> Performance Reviews </w:t>
      </w:r>
      <w:proofErr w:type="gramStart"/>
      <w:r w:rsidRPr="009764A1">
        <w:rPr>
          <w:rFonts w:ascii="Arial" w:eastAsia="Times New Roman" w:hAnsi="Arial" w:cs="Arial"/>
          <w:color w:val="222222"/>
          <w:sz w:val="20"/>
          <w:szCs w:val="20"/>
          <w:shd w:val="clear" w:color="auto" w:fill="FFFFFF"/>
          <w:lang w:val="en-CA" w:eastAsia="zh-CN"/>
        </w:rPr>
        <w:t>Of</w:t>
      </w:r>
      <w:proofErr w:type="gramEnd"/>
      <w:r w:rsidRPr="009764A1">
        <w:rPr>
          <w:rFonts w:ascii="Arial" w:eastAsia="Times New Roman" w:hAnsi="Arial" w:cs="Arial"/>
          <w:color w:val="222222"/>
          <w:sz w:val="20"/>
          <w:szCs w:val="20"/>
          <w:shd w:val="clear" w:color="auto" w:fill="FFFFFF"/>
          <w:lang w:val="en-CA" w:eastAsia="zh-CN"/>
        </w:rPr>
        <w:t xml:space="preserve"> Regional Fisheries Management Organizations. In </w:t>
      </w:r>
      <w:r w:rsidRPr="009764A1">
        <w:rPr>
          <w:rFonts w:ascii="Arial" w:eastAsia="Times New Roman" w:hAnsi="Arial" w:cs="Arial"/>
          <w:i/>
          <w:iCs/>
          <w:color w:val="222222"/>
          <w:sz w:val="20"/>
          <w:szCs w:val="20"/>
          <w:shd w:val="clear" w:color="auto" w:fill="FFFFFF"/>
          <w:lang w:val="en-CA" w:eastAsia="zh-CN"/>
        </w:rPr>
        <w:t>Recasting Transboundary Fisheries Management Arrangements in Light of Sustainability Principles</w:t>
      </w:r>
      <w:r w:rsidRPr="009764A1">
        <w:rPr>
          <w:rFonts w:ascii="Arial" w:eastAsia="Times New Roman" w:hAnsi="Arial" w:cs="Arial"/>
          <w:color w:val="222222"/>
          <w:sz w:val="20"/>
          <w:szCs w:val="20"/>
          <w:shd w:val="clear" w:color="auto" w:fill="FFFFFF"/>
          <w:lang w:val="en-CA" w:eastAsia="zh-CN"/>
        </w:rPr>
        <w:t xml:space="preserve"> (pp. 449-472). Brill </w:t>
      </w:r>
      <w:proofErr w:type="spellStart"/>
      <w:r w:rsidRPr="009764A1">
        <w:rPr>
          <w:rFonts w:ascii="Arial" w:eastAsia="Times New Roman" w:hAnsi="Arial" w:cs="Arial"/>
          <w:color w:val="222222"/>
          <w:sz w:val="20"/>
          <w:szCs w:val="20"/>
          <w:shd w:val="clear" w:color="auto" w:fill="FFFFFF"/>
          <w:lang w:val="en-CA" w:eastAsia="zh-CN"/>
        </w:rPr>
        <w:t>Nijhoff</w:t>
      </w:r>
      <w:proofErr w:type="spellEnd"/>
      <w:r w:rsidRPr="009764A1">
        <w:rPr>
          <w:rFonts w:ascii="Arial" w:eastAsia="Times New Roman" w:hAnsi="Arial" w:cs="Arial"/>
          <w:color w:val="222222"/>
          <w:sz w:val="20"/>
          <w:szCs w:val="20"/>
          <w:shd w:val="clear" w:color="auto" w:fill="FFFFFF"/>
          <w:lang w:val="en-CA" w:eastAsia="zh-CN"/>
        </w:rPr>
        <w:t>.</w:t>
      </w:r>
    </w:p>
    <w:p w14:paraId="0ADD439C" w14:textId="34D49A88" w:rsidR="004970A7" w:rsidRDefault="004970A7">
      <w:pPr>
        <w:pStyle w:val="CommentText"/>
      </w:pPr>
    </w:p>
  </w:comment>
  <w:comment w:id="495" w:author="Reviewer 1" w:date="2019-11-27T17:07:00Z" w:initials="R1">
    <w:p w14:paraId="594D71F9" w14:textId="77777777" w:rsidR="004970A7" w:rsidRPr="009764A1" w:rsidRDefault="004970A7" w:rsidP="009764A1">
      <w:pPr>
        <w:rPr>
          <w:rFonts w:ascii="Times New Roman" w:eastAsia="Times New Roman" w:hAnsi="Times New Roman" w:cs="Times New Roman"/>
          <w:lang w:val="en-CA" w:eastAsia="zh-CN"/>
        </w:rPr>
      </w:pPr>
      <w:r>
        <w:rPr>
          <w:rStyle w:val="CommentReference"/>
        </w:rPr>
        <w:annotationRef/>
      </w:r>
      <w:r w:rsidRPr="009764A1">
        <w:rPr>
          <w:rFonts w:ascii="Arial" w:eastAsia="Times New Roman" w:hAnsi="Arial" w:cs="Arial"/>
          <w:color w:val="222222"/>
          <w:sz w:val="20"/>
          <w:szCs w:val="20"/>
          <w:shd w:val="clear" w:color="auto" w:fill="FFFFFF"/>
          <w:lang w:val="en-CA" w:eastAsia="zh-CN"/>
        </w:rPr>
        <w:t xml:space="preserve">Gilman, E., </w:t>
      </w:r>
      <w:proofErr w:type="spellStart"/>
      <w:r w:rsidRPr="009764A1">
        <w:rPr>
          <w:rFonts w:ascii="Arial" w:eastAsia="Times New Roman" w:hAnsi="Arial" w:cs="Arial"/>
          <w:color w:val="222222"/>
          <w:sz w:val="20"/>
          <w:szCs w:val="20"/>
          <w:shd w:val="clear" w:color="auto" w:fill="FFFFFF"/>
          <w:lang w:val="en-CA" w:eastAsia="zh-CN"/>
        </w:rPr>
        <w:t>Passfield</w:t>
      </w:r>
      <w:proofErr w:type="spellEnd"/>
      <w:r w:rsidRPr="009764A1">
        <w:rPr>
          <w:rFonts w:ascii="Arial" w:eastAsia="Times New Roman" w:hAnsi="Arial" w:cs="Arial"/>
          <w:color w:val="222222"/>
          <w:sz w:val="20"/>
          <w:szCs w:val="20"/>
          <w:shd w:val="clear" w:color="auto" w:fill="FFFFFF"/>
          <w:lang w:val="en-CA" w:eastAsia="zh-CN"/>
        </w:rPr>
        <w:t>, K., &amp; Nakamura, K. (2014). Performance of regional fisheries management organizations: ecosystem</w:t>
      </w:r>
      <w:r w:rsidRPr="009764A1">
        <w:rPr>
          <w:rFonts w:ascii="Cambria Math" w:eastAsia="Times New Roman" w:hAnsi="Cambria Math" w:cs="Cambria Math"/>
          <w:color w:val="222222"/>
          <w:sz w:val="20"/>
          <w:szCs w:val="20"/>
          <w:shd w:val="clear" w:color="auto" w:fill="FFFFFF"/>
          <w:lang w:val="en-CA" w:eastAsia="zh-CN"/>
        </w:rPr>
        <w:t>‐</w:t>
      </w:r>
      <w:r w:rsidRPr="009764A1">
        <w:rPr>
          <w:rFonts w:ascii="Arial" w:eastAsia="Times New Roman" w:hAnsi="Arial" w:cs="Arial"/>
          <w:color w:val="222222"/>
          <w:sz w:val="20"/>
          <w:szCs w:val="20"/>
          <w:shd w:val="clear" w:color="auto" w:fill="FFFFFF"/>
          <w:lang w:val="en-CA" w:eastAsia="zh-CN"/>
        </w:rPr>
        <w:t>based governance of bycatch and discards. </w:t>
      </w:r>
      <w:r w:rsidRPr="009764A1">
        <w:rPr>
          <w:rFonts w:ascii="Arial" w:eastAsia="Times New Roman" w:hAnsi="Arial" w:cs="Arial"/>
          <w:i/>
          <w:iCs/>
          <w:color w:val="222222"/>
          <w:sz w:val="20"/>
          <w:szCs w:val="20"/>
          <w:shd w:val="clear" w:color="auto" w:fill="FFFFFF"/>
          <w:lang w:val="en-CA" w:eastAsia="zh-CN"/>
        </w:rPr>
        <w:t>Fish and Fisheries</w:t>
      </w:r>
      <w:r w:rsidRPr="009764A1">
        <w:rPr>
          <w:rFonts w:ascii="Arial" w:eastAsia="Times New Roman" w:hAnsi="Arial" w:cs="Arial"/>
          <w:color w:val="222222"/>
          <w:sz w:val="20"/>
          <w:szCs w:val="20"/>
          <w:shd w:val="clear" w:color="auto" w:fill="FFFFFF"/>
          <w:lang w:val="en-CA" w:eastAsia="zh-CN"/>
        </w:rPr>
        <w:t>, </w:t>
      </w:r>
      <w:r w:rsidRPr="009764A1">
        <w:rPr>
          <w:rFonts w:ascii="Arial" w:eastAsia="Times New Roman" w:hAnsi="Arial" w:cs="Arial"/>
          <w:i/>
          <w:iCs/>
          <w:color w:val="222222"/>
          <w:sz w:val="20"/>
          <w:szCs w:val="20"/>
          <w:shd w:val="clear" w:color="auto" w:fill="FFFFFF"/>
          <w:lang w:val="en-CA" w:eastAsia="zh-CN"/>
        </w:rPr>
        <w:t>15</w:t>
      </w:r>
      <w:r w:rsidRPr="009764A1">
        <w:rPr>
          <w:rFonts w:ascii="Arial" w:eastAsia="Times New Roman" w:hAnsi="Arial" w:cs="Arial"/>
          <w:color w:val="222222"/>
          <w:sz w:val="20"/>
          <w:szCs w:val="20"/>
          <w:shd w:val="clear" w:color="auto" w:fill="FFFFFF"/>
          <w:lang w:val="en-CA" w:eastAsia="zh-CN"/>
        </w:rPr>
        <w:t>(2), 327-351.</w:t>
      </w:r>
    </w:p>
    <w:p w14:paraId="0F4B76F4" w14:textId="5D1F1E38" w:rsidR="004970A7" w:rsidRDefault="004970A7">
      <w:pPr>
        <w:pStyle w:val="CommentText"/>
      </w:pPr>
    </w:p>
  </w:comment>
  <w:comment w:id="496" w:author="Reviewer 1" w:date="2019-11-27T17:09:00Z" w:initials="R1">
    <w:p w14:paraId="4EDD33AC" w14:textId="4D705F2D" w:rsidR="004970A7" w:rsidRDefault="004970A7">
      <w:pPr>
        <w:pStyle w:val="CommentText"/>
      </w:pPr>
      <w:r>
        <w:rPr>
          <w:rStyle w:val="CommentReference"/>
        </w:rPr>
        <w:annotationRef/>
      </w:r>
      <w:r>
        <w:rPr>
          <w:noProof/>
        </w:rPr>
        <w:t>this comes a little out of nowhere -no logic connection to previous sentence</w:t>
      </w:r>
    </w:p>
  </w:comment>
  <w:comment w:id="497" w:author="Reviewer 1" w:date="2019-11-27T17:10:00Z" w:initials="R1">
    <w:p w14:paraId="07E8B9A8" w14:textId="33B71321" w:rsidR="004970A7" w:rsidRDefault="004970A7">
      <w:pPr>
        <w:pStyle w:val="CommentText"/>
      </w:pPr>
      <w:r>
        <w:rPr>
          <w:rStyle w:val="CommentReference"/>
        </w:rPr>
        <w:annotationRef/>
      </w:r>
      <w:r>
        <w:rPr>
          <w:noProof/>
        </w:rPr>
        <w:t>this nds to be reamed and plced in better</w:t>
      </w:r>
      <w:r>
        <w:rPr>
          <w:noProof/>
        </w:rPr>
        <w:t xml:space="preserve"> </w:t>
      </w:r>
      <w:r>
        <w:rPr>
          <w:noProof/>
        </w:rPr>
        <w:t xml:space="preserve">context </w:t>
      </w:r>
      <w:r>
        <w:rPr>
          <w:noProof/>
        </w:rPr>
        <w:t>to l</w:t>
      </w:r>
      <w:r>
        <w:rPr>
          <w:noProof/>
        </w:rPr>
        <w:t>ink to</w:t>
      </w:r>
      <w:r>
        <w:rPr>
          <w:noProof/>
        </w:rPr>
        <w:t xml:space="preserve"> </w:t>
      </w:r>
      <w:r>
        <w:rPr>
          <w:noProof/>
        </w:rPr>
        <w:t>previous or to stand alone</w:t>
      </w:r>
      <w:r>
        <w:rPr>
          <w:noProof/>
        </w:rPr>
        <w:t>.</w:t>
      </w:r>
      <w:r>
        <w:rPr>
          <w:noProof/>
        </w:rPr>
        <w:t xml:space="preserve"> Also highlight some of the findings that stand out from that fi</w:t>
      </w:r>
      <w:r>
        <w:rPr>
          <w:noProof/>
        </w:rPr>
        <w:t>gure</w:t>
      </w:r>
    </w:p>
  </w:comment>
  <w:comment w:id="498" w:author="Reviewer 1" w:date="2019-11-27T17:10:00Z" w:initials="R1">
    <w:p w14:paraId="19043874" w14:textId="0C325091" w:rsidR="004970A7" w:rsidRDefault="004970A7">
      <w:pPr>
        <w:pStyle w:val="CommentText"/>
      </w:pPr>
      <w:r>
        <w:rPr>
          <w:rStyle w:val="CommentReference"/>
        </w:rPr>
        <w:annotationRef/>
      </w:r>
      <w:r>
        <w:rPr>
          <w:noProof/>
        </w:rPr>
        <w:t>Ilike this figure - but because the countries are so small it is hard to read- ithere a way  that you can at least place continents in a more visible fashion across it?</w:t>
      </w:r>
    </w:p>
  </w:comment>
  <w:comment w:id="514" w:author="Reviewer 1" w:date="2019-11-27T17:18:00Z" w:initials="R1">
    <w:p w14:paraId="1EDC0702" w14:textId="77777777" w:rsidR="004970A7" w:rsidRDefault="004970A7" w:rsidP="004970A7">
      <w:r>
        <w:rPr>
          <w:rStyle w:val="CommentReference"/>
        </w:rPr>
        <w:annotationRef/>
      </w:r>
      <w:hyperlink r:id="rId6" w:history="1">
        <w:r>
          <w:rPr>
            <w:rStyle w:val="Hyperlink"/>
          </w:rPr>
          <w:t>https://www.theguardian.com/environment/2019/nov/21/iceland-accused-of-putting-mackerel-stocks-at-risk-by-increasing-its-catch</w:t>
        </w:r>
      </w:hyperlink>
    </w:p>
    <w:p w14:paraId="1F01C07A" w14:textId="2141DA12" w:rsidR="004970A7" w:rsidRDefault="004970A7">
      <w:pPr>
        <w:pStyle w:val="CommentText"/>
      </w:pPr>
    </w:p>
  </w:comment>
  <w:comment w:id="524" w:author="Reviewer 1" w:date="2019-11-27T17:21:00Z" w:initials="R1">
    <w:p w14:paraId="521AAAF7" w14:textId="79836699" w:rsidR="004970A7" w:rsidRDefault="004970A7">
      <w:pPr>
        <w:pStyle w:val="CommentText"/>
      </w:pPr>
      <w:r>
        <w:rPr>
          <w:rStyle w:val="CommentReference"/>
        </w:rPr>
        <w:annotationRef/>
      </w:r>
      <w:r>
        <w:rPr>
          <w:noProof/>
        </w:rPr>
        <w:t xml:space="preserve">this needs  to come earlier </w:t>
      </w:r>
      <w:r>
        <w:rPr>
          <w:noProof/>
        </w:rPr>
        <w:t xml:space="preserve">- consider including where I put </w:t>
      </w:r>
      <w:r w:rsidRPr="004970A7">
        <w:rPr>
          <w:noProof/>
          <w:highlight w:val="cyan"/>
        </w:rPr>
        <w:t>XXXX</w:t>
      </w:r>
    </w:p>
  </w:comment>
  <w:comment w:id="567" w:author="Reviewer 1" w:date="2019-11-27T17:36:00Z" w:initials="R1">
    <w:p w14:paraId="772266C6" w14:textId="17AB0FC7" w:rsidR="007A6325" w:rsidRDefault="007A6325">
      <w:pPr>
        <w:pStyle w:val="CommentText"/>
      </w:pPr>
      <w:r>
        <w:rPr>
          <w:rStyle w:val="CommentReference"/>
        </w:rPr>
        <w:annotationRef/>
      </w:r>
      <w:r>
        <w:t>This does not logically follow from the previous sentence / the rest of the paragraph</w:t>
      </w:r>
    </w:p>
  </w:comment>
  <w:comment w:id="569" w:author="Reviewer 1" w:date="2019-11-27T17:38:00Z" w:initials="R1">
    <w:p w14:paraId="1AF630AC" w14:textId="00A1C770" w:rsidR="007A6325" w:rsidRDefault="007A6325">
      <w:pPr>
        <w:pStyle w:val="CommentText"/>
      </w:pPr>
      <w:r>
        <w:rPr>
          <w:rStyle w:val="CommentReference"/>
        </w:rPr>
        <w:annotationRef/>
      </w:r>
      <w:r>
        <w:t>what if you made it 30?</w:t>
      </w:r>
    </w:p>
  </w:comment>
  <w:comment w:id="573" w:author="Reviewer 1" w:date="2019-11-27T17:41:00Z" w:initials="R1">
    <w:p w14:paraId="739AD6E2" w14:textId="3BE833D9" w:rsidR="007A6325" w:rsidRDefault="007A6325">
      <w:pPr>
        <w:pStyle w:val="CommentText"/>
      </w:pPr>
      <w:r>
        <w:rPr>
          <w:rStyle w:val="CommentReference"/>
        </w:rPr>
        <w:annotationRef/>
      </w:r>
      <w:r>
        <w:t>this point can definitely be strengthened</w:t>
      </w:r>
    </w:p>
  </w:comment>
  <w:comment w:id="587" w:author="Reviewer 1" w:date="2019-11-27T17:50:00Z" w:initials="R1">
    <w:p w14:paraId="59E537E6" w14:textId="0703DC5E" w:rsidR="00AE2CBC" w:rsidRDefault="00AE2CBC">
      <w:pPr>
        <w:pStyle w:val="CommentText"/>
      </w:pPr>
      <w:r>
        <w:rPr>
          <w:rStyle w:val="CommentReference"/>
        </w:rPr>
        <w:annotationRef/>
      </w:r>
      <w:r>
        <w:t>this will need to be revisited - but as a start</w:t>
      </w:r>
    </w:p>
  </w:comment>
  <w:comment w:id="647" w:author="Reviewer 1" w:date="2019-11-27T23:36:00Z" w:initials="R1">
    <w:p w14:paraId="2D36A743" w14:textId="4C53727F" w:rsidR="009405A5" w:rsidRDefault="009405A5">
      <w:pPr>
        <w:pStyle w:val="CommentText"/>
      </w:pPr>
      <w:r>
        <w:rPr>
          <w:rStyle w:val="CommentReference"/>
        </w:rPr>
        <w:annotationRef/>
      </w:r>
      <w:r>
        <w:t>as in length?</w:t>
      </w:r>
    </w:p>
  </w:comment>
  <w:comment w:id="700" w:author="Reviewer 1" w:date="2019-11-27T23:44:00Z" w:initials="R1">
    <w:p w14:paraId="2E3A0A08" w14:textId="1838A98E" w:rsidR="009405A5" w:rsidRDefault="009405A5">
      <w:pPr>
        <w:pStyle w:val="CommentText"/>
      </w:pPr>
      <w:r>
        <w:rPr>
          <w:rStyle w:val="CommentReference"/>
        </w:rPr>
        <w:annotationRef/>
      </w:r>
      <w:r>
        <w:t>unclear</w:t>
      </w:r>
      <w:bookmarkStart w:id="703" w:name="_GoBack"/>
      <w:bookmarkEnd w:id="70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F0DD16" w15:done="0"/>
  <w15:commentEx w15:paraId="1E5E8324" w15:done="0"/>
  <w15:commentEx w15:paraId="2AD9B001" w15:done="0"/>
  <w15:commentEx w15:paraId="7C41EB7A" w15:done="0"/>
  <w15:commentEx w15:paraId="07F3B4B7" w15:done="0"/>
  <w15:commentEx w15:paraId="2B687AAB" w15:done="0"/>
  <w15:commentEx w15:paraId="6236AFB6" w15:done="0"/>
  <w15:commentEx w15:paraId="2203A280" w15:done="0"/>
  <w15:commentEx w15:paraId="746A42ED" w15:done="0"/>
  <w15:commentEx w15:paraId="297CCB8E" w15:done="0"/>
  <w15:commentEx w15:paraId="3399D4BD" w15:done="0"/>
  <w15:commentEx w15:paraId="2F831B72" w15:done="0"/>
  <w15:commentEx w15:paraId="05E8B638" w15:done="0"/>
  <w15:commentEx w15:paraId="7A1D34C7" w15:done="0"/>
  <w15:commentEx w15:paraId="6B1DB4C4" w15:done="0"/>
  <w15:commentEx w15:paraId="0337BE76" w15:done="0"/>
  <w15:commentEx w15:paraId="34AA8333" w15:done="0"/>
  <w15:commentEx w15:paraId="2D7A6EF5" w15:done="0"/>
  <w15:commentEx w15:paraId="2B50AB80" w15:done="0"/>
  <w15:commentEx w15:paraId="3E3DB839" w15:done="0"/>
  <w15:commentEx w15:paraId="6AB71ABE" w15:done="0"/>
  <w15:commentEx w15:paraId="676ED5D9" w15:done="0"/>
  <w15:commentEx w15:paraId="4656187D" w15:done="0"/>
  <w15:commentEx w15:paraId="2CC214F5" w15:done="0"/>
  <w15:commentEx w15:paraId="50AB942C" w15:done="0"/>
  <w15:commentEx w15:paraId="2B4BC741" w15:done="0"/>
  <w15:commentEx w15:paraId="73C02207" w15:done="0"/>
  <w15:commentEx w15:paraId="3CF9DC39" w15:done="0"/>
  <w15:commentEx w15:paraId="7964E32E" w15:done="0"/>
  <w15:commentEx w15:paraId="0ADD439C" w15:done="0"/>
  <w15:commentEx w15:paraId="0F4B76F4" w15:done="0"/>
  <w15:commentEx w15:paraId="4EDD33AC" w15:done="0"/>
  <w15:commentEx w15:paraId="07E8B9A8" w15:done="0"/>
  <w15:commentEx w15:paraId="19043874" w15:done="0"/>
  <w15:commentEx w15:paraId="1F01C07A" w15:done="0"/>
  <w15:commentEx w15:paraId="521AAAF7" w15:done="0"/>
  <w15:commentEx w15:paraId="772266C6" w15:done="0"/>
  <w15:commentEx w15:paraId="1AF630AC" w15:done="0"/>
  <w15:commentEx w15:paraId="739AD6E2" w15:done="0"/>
  <w15:commentEx w15:paraId="59E537E6" w15:done="0"/>
  <w15:commentEx w15:paraId="2D36A743" w15:done="0"/>
  <w15:commentEx w15:paraId="2E3A0A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F0DD16" w16cid:durableId="21891228"/>
  <w16cid:commentId w16cid:paraId="1E5E8324" w16cid:durableId="21891229"/>
  <w16cid:commentId w16cid:paraId="2AD9B001" w16cid:durableId="2189122A"/>
  <w16cid:commentId w16cid:paraId="7C41EB7A" w16cid:durableId="2189122B"/>
  <w16cid:commentId w16cid:paraId="07F3B4B7" w16cid:durableId="2189122C"/>
  <w16cid:commentId w16cid:paraId="2B687AAB" w16cid:durableId="2189122D"/>
  <w16cid:commentId w16cid:paraId="6236AFB6" w16cid:durableId="2189122E"/>
  <w16cid:commentId w16cid:paraId="2203A280" w16cid:durableId="2189122F"/>
  <w16cid:commentId w16cid:paraId="746A42ED" w16cid:durableId="21891230"/>
  <w16cid:commentId w16cid:paraId="297CCB8E" w16cid:durableId="21891231"/>
  <w16cid:commentId w16cid:paraId="3399D4BD" w16cid:durableId="21891232"/>
  <w16cid:commentId w16cid:paraId="2F831B72" w16cid:durableId="21891233"/>
  <w16cid:commentId w16cid:paraId="05E8B638" w16cid:durableId="21891234"/>
  <w16cid:commentId w16cid:paraId="7A1D34C7" w16cid:durableId="21891235"/>
  <w16cid:commentId w16cid:paraId="6B1DB4C4" w16cid:durableId="21891236"/>
  <w16cid:commentId w16cid:paraId="0337BE76" w16cid:durableId="21891237"/>
  <w16cid:commentId w16cid:paraId="34AA8333" w16cid:durableId="21891238"/>
  <w16cid:commentId w16cid:paraId="2D7A6EF5" w16cid:durableId="21891239"/>
  <w16cid:commentId w16cid:paraId="2B50AB80" w16cid:durableId="21891C2F"/>
  <w16cid:commentId w16cid:paraId="3E3DB839" w16cid:durableId="21891CBE"/>
  <w16cid:commentId w16cid:paraId="6AB71ABE" w16cid:durableId="21891F1D"/>
  <w16cid:commentId w16cid:paraId="676ED5D9" w16cid:durableId="21891FA3"/>
  <w16cid:commentId w16cid:paraId="4656187D" w16cid:durableId="21891FE7"/>
  <w16cid:commentId w16cid:paraId="2CC214F5" w16cid:durableId="21892521"/>
  <w16cid:commentId w16cid:paraId="50AB942C" w16cid:durableId="21892726"/>
  <w16cid:commentId w16cid:paraId="2B4BC741" w16cid:durableId="21892701"/>
  <w16cid:commentId w16cid:paraId="73C02207" w16cid:durableId="218927DB"/>
  <w16cid:commentId w16cid:paraId="3CF9DC39" w16cid:durableId="21892872"/>
  <w16cid:commentId w16cid:paraId="7964E32E" w16cid:durableId="21892ABF"/>
  <w16cid:commentId w16cid:paraId="0ADD439C" w16cid:durableId="21892C3A"/>
  <w16cid:commentId w16cid:paraId="0F4B76F4" w16cid:durableId="21892BC3"/>
  <w16cid:commentId w16cid:paraId="4EDD33AC" w16cid:durableId="21892C5A"/>
  <w16cid:commentId w16cid:paraId="07E8B9A8" w16cid:durableId="21892C7A"/>
  <w16cid:commentId w16cid:paraId="19043874" w16cid:durableId="21892C9B"/>
  <w16cid:commentId w16cid:paraId="1F01C07A" w16cid:durableId="21892E73"/>
  <w16cid:commentId w16cid:paraId="521AAAF7" w16cid:durableId="21892F23"/>
  <w16cid:commentId w16cid:paraId="772266C6" w16cid:durableId="218932BA"/>
  <w16cid:commentId w16cid:paraId="1AF630AC" w16cid:durableId="21893325"/>
  <w16cid:commentId w16cid:paraId="739AD6E2" w16cid:durableId="218933B9"/>
  <w16cid:commentId w16cid:paraId="59E537E6" w16cid:durableId="218935DD"/>
  <w16cid:commentId w16cid:paraId="2D36A743" w16cid:durableId="218986E5"/>
  <w16cid:commentId w16cid:paraId="2E3A0A08" w16cid:durableId="218988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C8EC7" w14:textId="77777777" w:rsidR="00E925D3" w:rsidRDefault="00E925D3">
      <w:pPr>
        <w:spacing w:after="0"/>
      </w:pPr>
      <w:r>
        <w:separator/>
      </w:r>
    </w:p>
  </w:endnote>
  <w:endnote w:type="continuationSeparator" w:id="0">
    <w:p w14:paraId="5D3A6295" w14:textId="77777777" w:rsidR="00E925D3" w:rsidRDefault="00E925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491E7" w14:textId="77777777" w:rsidR="00E925D3" w:rsidRDefault="00E925D3">
      <w:r>
        <w:separator/>
      </w:r>
    </w:p>
  </w:footnote>
  <w:footnote w:type="continuationSeparator" w:id="0">
    <w:p w14:paraId="4D7C1C79" w14:textId="77777777" w:rsidR="00E925D3" w:rsidRDefault="00E925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37DBA"/>
    <w:multiLevelType w:val="hybridMultilevel"/>
    <w:tmpl w:val="39307544"/>
    <w:lvl w:ilvl="0" w:tplc="711EF60E">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CD2DE"/>
    <w:multiLevelType w:val="multilevel"/>
    <w:tmpl w:val="EF8A0B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337C83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v1">
    <w15:presenceInfo w15:providerId="None" w15:userId="Rev1"/>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F07AE"/>
    <w:rsid w:val="0012709F"/>
    <w:rsid w:val="00186046"/>
    <w:rsid w:val="00197B60"/>
    <w:rsid w:val="001F364C"/>
    <w:rsid w:val="00210884"/>
    <w:rsid w:val="0025692E"/>
    <w:rsid w:val="00291694"/>
    <w:rsid w:val="002B6060"/>
    <w:rsid w:val="002E2E2E"/>
    <w:rsid w:val="00420A48"/>
    <w:rsid w:val="004970A7"/>
    <w:rsid w:val="004E29B3"/>
    <w:rsid w:val="005206A7"/>
    <w:rsid w:val="00590D07"/>
    <w:rsid w:val="005C295E"/>
    <w:rsid w:val="005D1224"/>
    <w:rsid w:val="00774E2E"/>
    <w:rsid w:val="00784D58"/>
    <w:rsid w:val="007A6325"/>
    <w:rsid w:val="007B0963"/>
    <w:rsid w:val="00854716"/>
    <w:rsid w:val="0089295E"/>
    <w:rsid w:val="008A72DC"/>
    <w:rsid w:val="008D6863"/>
    <w:rsid w:val="00913CCF"/>
    <w:rsid w:val="00926DDE"/>
    <w:rsid w:val="009405A5"/>
    <w:rsid w:val="009764A1"/>
    <w:rsid w:val="00A32A9F"/>
    <w:rsid w:val="00A87C08"/>
    <w:rsid w:val="00AA188A"/>
    <w:rsid w:val="00AE2CBC"/>
    <w:rsid w:val="00AF1DA2"/>
    <w:rsid w:val="00B42FCD"/>
    <w:rsid w:val="00B86B75"/>
    <w:rsid w:val="00BC48D5"/>
    <w:rsid w:val="00BC65E8"/>
    <w:rsid w:val="00C36279"/>
    <w:rsid w:val="00CA588C"/>
    <w:rsid w:val="00D23E88"/>
    <w:rsid w:val="00D7564C"/>
    <w:rsid w:val="00D9389A"/>
    <w:rsid w:val="00E01683"/>
    <w:rsid w:val="00E1798E"/>
    <w:rsid w:val="00E315A3"/>
    <w:rsid w:val="00E814A4"/>
    <w:rsid w:val="00E925D3"/>
    <w:rsid w:val="00F34B4E"/>
    <w:rsid w:val="00F6000D"/>
    <w:rsid w:val="00F71C82"/>
    <w:rsid w:val="00FE5AD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FC769"/>
  <w15:docId w15:val="{3BFAA8F8-DD3C-924F-B840-AB3F62EF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B42FCD"/>
    <w:rPr>
      <w:sz w:val="16"/>
      <w:szCs w:val="16"/>
    </w:rPr>
  </w:style>
  <w:style w:type="paragraph" w:styleId="CommentText">
    <w:name w:val="annotation text"/>
    <w:basedOn w:val="Normal"/>
    <w:link w:val="CommentTextChar"/>
    <w:semiHidden/>
    <w:unhideWhenUsed/>
    <w:rsid w:val="00B42FCD"/>
    <w:rPr>
      <w:sz w:val="20"/>
      <w:szCs w:val="20"/>
    </w:rPr>
  </w:style>
  <w:style w:type="character" w:customStyle="1" w:styleId="CommentTextChar">
    <w:name w:val="Comment Text Char"/>
    <w:basedOn w:val="DefaultParagraphFont"/>
    <w:link w:val="CommentText"/>
    <w:semiHidden/>
    <w:rsid w:val="00B42FCD"/>
    <w:rPr>
      <w:sz w:val="20"/>
      <w:szCs w:val="20"/>
    </w:rPr>
  </w:style>
  <w:style w:type="paragraph" w:styleId="CommentSubject">
    <w:name w:val="annotation subject"/>
    <w:basedOn w:val="CommentText"/>
    <w:next w:val="CommentText"/>
    <w:link w:val="CommentSubjectChar"/>
    <w:semiHidden/>
    <w:unhideWhenUsed/>
    <w:rsid w:val="00B42FCD"/>
    <w:rPr>
      <w:b/>
      <w:bCs/>
    </w:rPr>
  </w:style>
  <w:style w:type="character" w:customStyle="1" w:styleId="CommentSubjectChar">
    <w:name w:val="Comment Subject Char"/>
    <w:basedOn w:val="CommentTextChar"/>
    <w:link w:val="CommentSubject"/>
    <w:semiHidden/>
    <w:rsid w:val="00B42FCD"/>
    <w:rPr>
      <w:b/>
      <w:bCs/>
      <w:sz w:val="20"/>
      <w:szCs w:val="20"/>
    </w:rPr>
  </w:style>
  <w:style w:type="paragraph" w:styleId="BalloonText">
    <w:name w:val="Balloon Text"/>
    <w:basedOn w:val="Normal"/>
    <w:link w:val="BalloonTextChar"/>
    <w:semiHidden/>
    <w:unhideWhenUsed/>
    <w:rsid w:val="00B42FCD"/>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42FCD"/>
    <w:rPr>
      <w:rFonts w:ascii="Segoe UI" w:hAnsi="Segoe UI" w:cs="Segoe UI"/>
      <w:sz w:val="18"/>
      <w:szCs w:val="18"/>
    </w:rPr>
  </w:style>
  <w:style w:type="paragraph" w:styleId="Revision">
    <w:name w:val="Revision"/>
    <w:hidden/>
    <w:semiHidden/>
    <w:rsid w:val="0012709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177903">
      <w:bodyDiv w:val="1"/>
      <w:marLeft w:val="0"/>
      <w:marRight w:val="0"/>
      <w:marTop w:val="0"/>
      <w:marBottom w:val="0"/>
      <w:divBdr>
        <w:top w:val="none" w:sz="0" w:space="0" w:color="auto"/>
        <w:left w:val="none" w:sz="0" w:space="0" w:color="auto"/>
        <w:bottom w:val="none" w:sz="0" w:space="0" w:color="auto"/>
        <w:right w:val="none" w:sz="0" w:space="0" w:color="auto"/>
      </w:divBdr>
    </w:div>
    <w:div w:id="160857700">
      <w:bodyDiv w:val="1"/>
      <w:marLeft w:val="0"/>
      <w:marRight w:val="0"/>
      <w:marTop w:val="0"/>
      <w:marBottom w:val="0"/>
      <w:divBdr>
        <w:top w:val="none" w:sz="0" w:space="0" w:color="auto"/>
        <w:left w:val="none" w:sz="0" w:space="0" w:color="auto"/>
        <w:bottom w:val="none" w:sz="0" w:space="0" w:color="auto"/>
        <w:right w:val="none" w:sz="0" w:space="0" w:color="auto"/>
      </w:divBdr>
    </w:div>
    <w:div w:id="730078289">
      <w:bodyDiv w:val="1"/>
      <w:marLeft w:val="0"/>
      <w:marRight w:val="0"/>
      <w:marTop w:val="0"/>
      <w:marBottom w:val="0"/>
      <w:divBdr>
        <w:top w:val="none" w:sz="0" w:space="0" w:color="auto"/>
        <w:left w:val="none" w:sz="0" w:space="0" w:color="auto"/>
        <w:bottom w:val="none" w:sz="0" w:space="0" w:color="auto"/>
        <w:right w:val="none" w:sz="0" w:space="0" w:color="auto"/>
      </w:divBdr>
    </w:div>
    <w:div w:id="1748382721">
      <w:bodyDiv w:val="1"/>
      <w:marLeft w:val="0"/>
      <w:marRight w:val="0"/>
      <w:marTop w:val="0"/>
      <w:marBottom w:val="0"/>
      <w:divBdr>
        <w:top w:val="none" w:sz="0" w:space="0" w:color="auto"/>
        <w:left w:val="none" w:sz="0" w:space="0" w:color="auto"/>
        <w:bottom w:val="none" w:sz="0" w:space="0" w:color="auto"/>
        <w:right w:val="none" w:sz="0" w:space="0" w:color="auto"/>
      </w:divBdr>
    </w:div>
    <w:div w:id="2048022350">
      <w:bodyDiv w:val="1"/>
      <w:marLeft w:val="0"/>
      <w:marRight w:val="0"/>
      <w:marTop w:val="0"/>
      <w:marBottom w:val="0"/>
      <w:divBdr>
        <w:top w:val="none" w:sz="0" w:space="0" w:color="auto"/>
        <w:left w:val="none" w:sz="0" w:space="0" w:color="auto"/>
        <w:bottom w:val="none" w:sz="0" w:space="0" w:color="auto"/>
        <w:right w:val="none" w:sz="0" w:space="0" w:color="auto"/>
      </w:divBdr>
    </w:div>
    <w:div w:id="2106490400">
      <w:bodyDiv w:val="1"/>
      <w:marLeft w:val="0"/>
      <w:marRight w:val="0"/>
      <w:marTop w:val="0"/>
      <w:marBottom w:val="0"/>
      <w:divBdr>
        <w:top w:val="none" w:sz="0" w:space="0" w:color="auto"/>
        <w:left w:val="none" w:sz="0" w:space="0" w:color="auto"/>
        <w:bottom w:val="none" w:sz="0" w:space="0" w:color="auto"/>
        <w:right w:val="none" w:sz="0" w:space="0" w:color="auto"/>
      </w:divBdr>
    </w:div>
    <w:div w:id="21178677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ciencedirect.com/science/article/pii/S016578361500199X" TargetMode="External"/><Relationship Id="rId2" Type="http://schemas.openxmlformats.org/officeDocument/2006/relationships/hyperlink" Target="https://www.sciencedirect.com/science/article/pii/S0022519318301310" TargetMode="External"/><Relationship Id="rId1" Type="http://schemas.openxmlformats.org/officeDocument/2006/relationships/hyperlink" Target="https://www.tandfonline.com/doi/full/10.1080/08003831.2012.678723" TargetMode="External"/><Relationship Id="rId6" Type="http://schemas.openxmlformats.org/officeDocument/2006/relationships/hyperlink" Target="https://www.theguardian.com/environment/2019/nov/21/iceland-accused-of-putting-mackerel-stocks-at-risk-by-increasing-its-catch" TargetMode="External"/><Relationship Id="rId5" Type="http://schemas.openxmlformats.org/officeDocument/2006/relationships/hyperlink" Target="https://www.sciencedirect.com/science/article/pii/S0308597X13002236" TargetMode="External"/><Relationship Id="rId4" Type="http://schemas.openxmlformats.org/officeDocument/2006/relationships/hyperlink" Target="https://openaccess.nhh.no/nhh-xmlui/handle/11250/2379505"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seaaroundus.org" TargetMode="External"/><Relationship Id="rId18" Type="http://schemas.openxmlformats.org/officeDocument/2006/relationships/hyperlink" Target="https://www.iucn.org/technical-documents/spatial-data" TargetMode="External"/><Relationship Id="rId3" Type="http://schemas.openxmlformats.org/officeDocument/2006/relationships/settings" Target="settings.xml"/><Relationship Id="rId21" Type="http://schemas.openxmlformats.org/officeDocument/2006/relationships/hyperlink" Target="http://www.seaaroundus.org"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ioc-unesco.org"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bis.org/" TargetMode="External"/><Relationship Id="rId20" Type="http://schemas.openxmlformats.org/officeDocument/2006/relationships/hyperlink" Target="https://github.com/jepa/FishForVis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www.gbif.org/" TargetMode="Externa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gfdl.noaa.gov/earth-system-mode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fishbase.org" TargetMode="External"/><Relationship Id="rId2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15</Pages>
  <Words>4536</Words>
  <Characters>25856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Fish do not need Visas: the transboundary nature of world fished species</vt:lpstr>
    </vt:vector>
  </TitlesOfParts>
  <Company/>
  <LinksUpToDate>false</LinksUpToDate>
  <CharactersWithSpaces>30332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do not need Visas: the transboundary nature of world fished species</dc:title>
  <dc:creator>Authors: Juliano Palacios-Abrantes1, Gabriel Reygondeau1,2, William W.L. Cheung1</dc:creator>
  <cp:keywords/>
  <cp:lastModifiedBy>Reviewer 1</cp:lastModifiedBy>
  <cp:revision>9</cp:revision>
  <dcterms:created xsi:type="dcterms:W3CDTF">2019-11-26T01:48:00Z</dcterms:created>
  <dcterms:modified xsi:type="dcterms:W3CDTF">2019-11-28T07:44:00Z</dcterms:modified>
</cp:coreProperties>
</file>